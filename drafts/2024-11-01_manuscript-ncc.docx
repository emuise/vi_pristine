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6A9F1" w14:textId="77777777" w:rsidR="00275288" w:rsidRDefault="00275288" w:rsidP="00275288">
      <w:pPr>
        <w:rPr>
          <w:rFonts w:ascii="Times New Roman" w:eastAsiaTheme="majorEastAsia" w:hAnsi="Times New Roman" w:cs="Times New Roman"/>
          <w:b/>
          <w:bCs/>
          <w:sz w:val="36"/>
          <w:szCs w:val="36"/>
        </w:rPr>
      </w:pPr>
      <w:r w:rsidRPr="00D87336">
        <w:rPr>
          <w:rFonts w:ascii="Times New Roman" w:eastAsiaTheme="majorEastAsia" w:hAnsi="Times New Roman" w:cs="Times New Roman"/>
          <w:b/>
          <w:bCs/>
          <w:sz w:val="36"/>
          <w:szCs w:val="36"/>
        </w:rPr>
        <w:t>Cumulative and individual impacts of the human footprint on similarity to high ecological integrity reference states.</w:t>
      </w:r>
    </w:p>
    <w:p w14:paraId="69E24EC0" w14:textId="77777777" w:rsidR="00275288" w:rsidRPr="00447F2C" w:rsidRDefault="00275288" w:rsidP="00275288">
      <w:pPr>
        <w:rPr>
          <w:rFonts w:ascii="Times New Roman" w:hAnsi="Times New Roman" w:cs="Times New Roman"/>
        </w:rPr>
      </w:pPr>
      <w:r w:rsidRPr="00447F2C">
        <w:rPr>
          <w:rFonts w:ascii="Times New Roman" w:hAnsi="Times New Roman" w:cs="Times New Roman"/>
        </w:rPr>
        <w:t>Evan R. Muise</w:t>
      </w:r>
      <w:r w:rsidRPr="00447F2C">
        <w:rPr>
          <w:rFonts w:ascii="Times New Roman" w:hAnsi="Times New Roman" w:cs="Times New Roman"/>
          <w:vertAlign w:val="superscript"/>
        </w:rPr>
        <w:t>1</w:t>
      </w:r>
      <w:r w:rsidRPr="00447F2C">
        <w:rPr>
          <w:rFonts w:ascii="Times New Roman" w:hAnsi="Times New Roman" w:cs="Times New Roman"/>
        </w:rPr>
        <w:t>*, Nicholas C. Coops</w:t>
      </w:r>
      <w:r w:rsidRPr="00447F2C">
        <w:rPr>
          <w:rFonts w:ascii="Times New Roman" w:hAnsi="Times New Roman" w:cs="Times New Roman"/>
          <w:vertAlign w:val="superscript"/>
        </w:rPr>
        <w:t>1</w:t>
      </w:r>
      <w:r w:rsidRPr="00447F2C">
        <w:rPr>
          <w:rFonts w:ascii="Times New Roman" w:hAnsi="Times New Roman" w:cs="Times New Roman"/>
        </w:rPr>
        <w:t xml:space="preserve">, </w:t>
      </w:r>
      <w:r>
        <w:rPr>
          <w:rFonts w:ascii="Times New Roman" w:hAnsi="Times New Roman" w:cs="Times New Roman"/>
        </w:rPr>
        <w:t>Chris Mulverhill</w:t>
      </w:r>
      <w:r w:rsidRPr="00D87336">
        <w:rPr>
          <w:rFonts w:ascii="Times New Roman" w:hAnsi="Times New Roman" w:cs="Times New Roman"/>
          <w:vertAlign w:val="superscript"/>
        </w:rPr>
        <w:t>1</w:t>
      </w:r>
      <w:r>
        <w:rPr>
          <w:rFonts w:ascii="Times New Roman" w:hAnsi="Times New Roman" w:cs="Times New Roman"/>
        </w:rPr>
        <w:t xml:space="preserve">, </w:t>
      </w:r>
      <w:r w:rsidRPr="00447F2C">
        <w:rPr>
          <w:rFonts w:ascii="Times New Roman" w:hAnsi="Times New Roman" w:cs="Times New Roman"/>
        </w:rPr>
        <w:t>Txomin Hermosilla</w:t>
      </w:r>
      <w:r w:rsidRPr="00447F2C">
        <w:rPr>
          <w:rFonts w:ascii="Times New Roman" w:hAnsi="Times New Roman" w:cs="Times New Roman"/>
          <w:vertAlign w:val="superscript"/>
        </w:rPr>
        <w:t>3</w:t>
      </w:r>
      <w:r w:rsidRPr="00447F2C">
        <w:rPr>
          <w:rFonts w:ascii="Times New Roman" w:hAnsi="Times New Roman" w:cs="Times New Roman"/>
        </w:rPr>
        <w:t>, A. Cole Burton</w:t>
      </w:r>
      <w:r w:rsidRPr="00447F2C">
        <w:rPr>
          <w:rFonts w:ascii="Times New Roman" w:hAnsi="Times New Roman" w:cs="Times New Roman"/>
          <w:vertAlign w:val="superscript"/>
        </w:rPr>
        <w:t>1</w:t>
      </w:r>
      <w:r w:rsidRPr="00447F2C">
        <w:rPr>
          <w:rFonts w:ascii="Times New Roman" w:hAnsi="Times New Roman" w:cs="Times New Roman"/>
        </w:rPr>
        <w:t xml:space="preserve">, Stephen S. </w:t>
      </w:r>
      <w:commentRangeStart w:id="0"/>
      <w:r w:rsidRPr="00447F2C">
        <w:rPr>
          <w:rFonts w:ascii="Times New Roman" w:hAnsi="Times New Roman" w:cs="Times New Roman"/>
        </w:rPr>
        <w:t>Ban</w:t>
      </w:r>
      <w:r w:rsidRPr="00447F2C">
        <w:rPr>
          <w:rFonts w:ascii="Times New Roman" w:hAnsi="Times New Roman" w:cs="Times New Roman"/>
          <w:vertAlign w:val="superscript"/>
        </w:rPr>
        <w:t>4</w:t>
      </w:r>
      <w:commentRangeEnd w:id="0"/>
      <w:r w:rsidR="005D7201">
        <w:rPr>
          <w:rStyle w:val="CommentReference"/>
        </w:rPr>
        <w:commentReference w:id="0"/>
      </w:r>
    </w:p>
    <w:p w14:paraId="29F4118A" w14:textId="77777777" w:rsidR="00275288" w:rsidRPr="00447F2C" w:rsidRDefault="00275288" w:rsidP="00275288">
      <w:pPr>
        <w:pStyle w:val="BodyText"/>
        <w:rPr>
          <w:rFonts w:cs="Times New Roman"/>
        </w:rPr>
      </w:pPr>
    </w:p>
    <w:p w14:paraId="1351A34B" w14:textId="77777777" w:rsidR="00275288" w:rsidRDefault="00275288" w:rsidP="00275288">
      <w:pPr>
        <w:pStyle w:val="BodyText"/>
        <w:rPr>
          <w:rFonts w:cs="Times New Roman"/>
        </w:rPr>
      </w:pPr>
    </w:p>
    <w:p w14:paraId="3DF224A6" w14:textId="77777777" w:rsidR="00275288" w:rsidRPr="00447F2C" w:rsidRDefault="00275288" w:rsidP="00275288">
      <w:pPr>
        <w:pStyle w:val="BodyText"/>
        <w:rPr>
          <w:rFonts w:cs="Times New Roman"/>
        </w:rPr>
      </w:pPr>
    </w:p>
    <w:p w14:paraId="0D74DB2F" w14:textId="77777777" w:rsidR="00275288" w:rsidRPr="00447F2C" w:rsidRDefault="00275288" w:rsidP="00275288">
      <w:pPr>
        <w:pStyle w:val="BodyText"/>
        <w:rPr>
          <w:rFonts w:cs="Times New Roman"/>
        </w:rPr>
      </w:pPr>
    </w:p>
    <w:p w14:paraId="2770D285" w14:textId="77777777" w:rsidR="00275288" w:rsidRDefault="00275288" w:rsidP="00275288">
      <w:pPr>
        <w:pStyle w:val="BodyText"/>
        <w:rPr>
          <w:rFonts w:cs="Times New Roman"/>
        </w:rPr>
      </w:pPr>
    </w:p>
    <w:p w14:paraId="2E48EF77" w14:textId="77777777" w:rsidR="00275288" w:rsidRDefault="00275288" w:rsidP="00275288">
      <w:pPr>
        <w:pStyle w:val="BodyText"/>
        <w:rPr>
          <w:rFonts w:cs="Times New Roman"/>
        </w:rPr>
      </w:pPr>
    </w:p>
    <w:p w14:paraId="3F177615" w14:textId="77777777" w:rsidR="00275288" w:rsidRDefault="00275288" w:rsidP="00275288">
      <w:pPr>
        <w:pStyle w:val="BodyText"/>
        <w:rPr>
          <w:rFonts w:cs="Times New Roman"/>
        </w:rPr>
      </w:pPr>
    </w:p>
    <w:p w14:paraId="0219D2E8" w14:textId="77777777" w:rsidR="00275288" w:rsidRDefault="00275288" w:rsidP="00275288">
      <w:pPr>
        <w:pStyle w:val="BodyText"/>
        <w:rPr>
          <w:rFonts w:cs="Times New Roman"/>
        </w:rPr>
      </w:pPr>
    </w:p>
    <w:p w14:paraId="33BCC880" w14:textId="77777777" w:rsidR="00275288" w:rsidRPr="00447F2C" w:rsidRDefault="00275288" w:rsidP="00275288">
      <w:pPr>
        <w:pStyle w:val="BodyText"/>
        <w:rPr>
          <w:rFonts w:cs="Times New Roman"/>
        </w:rPr>
      </w:pPr>
    </w:p>
    <w:p w14:paraId="6C64B582" w14:textId="77777777" w:rsidR="00275288" w:rsidRPr="00447F2C" w:rsidRDefault="00275288" w:rsidP="00275288">
      <w:pPr>
        <w:pStyle w:val="BodyText"/>
        <w:rPr>
          <w:rFonts w:cs="Times New Roman"/>
        </w:rPr>
      </w:pPr>
    </w:p>
    <w:p w14:paraId="6E94395B" w14:textId="77777777" w:rsidR="00275288" w:rsidRPr="00447F2C" w:rsidRDefault="00275288" w:rsidP="00275288">
      <w:pPr>
        <w:pStyle w:val="FirstParagraph"/>
        <w:rPr>
          <w:rFonts w:cs="Times New Roman"/>
        </w:rPr>
      </w:pPr>
      <w:r w:rsidRPr="00447F2C">
        <w:rPr>
          <w:rFonts w:cs="Times New Roman"/>
          <w:vertAlign w:val="superscript"/>
        </w:rPr>
        <w:t>1</w:t>
      </w:r>
      <w:r w:rsidRPr="00447F2C">
        <w:rPr>
          <w:rFonts w:cs="Times New Roman"/>
        </w:rPr>
        <w:t xml:space="preserve"> Department of Forest Resource Management, 2424 Main Mall, University of British Columbia, Vancouver, British Columbia, V6T 1Z4, Canada</w:t>
      </w:r>
      <w:r w:rsidRPr="00447F2C">
        <w:rPr>
          <w:rFonts w:cs="Times New Roman"/>
        </w:rPr>
        <w:br/>
      </w:r>
      <w:r>
        <w:rPr>
          <w:rFonts w:cs="Times New Roman"/>
          <w:vertAlign w:val="superscript"/>
        </w:rPr>
        <w:t>2</w:t>
      </w:r>
      <w:r w:rsidRPr="00447F2C">
        <w:rPr>
          <w:rFonts w:cs="Times New Roman"/>
        </w:rPr>
        <w:t xml:space="preserve"> Canadian Forest Service (Pacific Forestry Centre), Natural Resources Canada, 506 West Burnside Road, Victoria, British Columbia V8Z 1M5, Canada</w:t>
      </w:r>
      <w:r w:rsidRPr="00447F2C">
        <w:rPr>
          <w:rFonts w:cs="Times New Roman"/>
        </w:rPr>
        <w:br/>
      </w:r>
      <w:r>
        <w:rPr>
          <w:rFonts w:cs="Times New Roman"/>
          <w:vertAlign w:val="superscript"/>
        </w:rPr>
        <w:t>3</w:t>
      </w:r>
      <w:r w:rsidRPr="00447F2C">
        <w:rPr>
          <w:rFonts w:cs="Times New Roman"/>
        </w:rPr>
        <w:t xml:space="preserve"> BC Parks, Ministry of Environment and Climate Change Strategy, PO Box 9360 Stn Prov Govt Victoria, British Columbia, V8V 9M2, Canada.</w:t>
      </w:r>
    </w:p>
    <w:p w14:paraId="47693F16" w14:textId="77777777" w:rsidR="00275288" w:rsidRPr="00447F2C" w:rsidRDefault="00275288" w:rsidP="00275288">
      <w:pPr>
        <w:pStyle w:val="BodyText"/>
        <w:rPr>
          <w:rFonts w:cs="Times New Roman"/>
        </w:rPr>
      </w:pPr>
      <w:r w:rsidRPr="00447F2C">
        <w:rPr>
          <w:rFonts w:cs="Times New Roman"/>
        </w:rPr>
        <w:t xml:space="preserve">*Corresponding Author: Evan Muise, email: </w:t>
      </w:r>
      <w:hyperlink r:id="rId11" w:history="1">
        <w:r w:rsidRPr="00447F2C">
          <w:rPr>
            <w:rStyle w:val="Hyperlink"/>
            <w:rFonts w:cs="Times New Roman"/>
          </w:rPr>
          <w:t>evanmuis@student.ubc.ca</w:t>
        </w:r>
      </w:hyperlink>
      <w:bookmarkStart w:id="1" w:name="_Hlk141881802"/>
      <w:r w:rsidRPr="00447F2C">
        <w:rPr>
          <w:rFonts w:cs="Times New Roman"/>
        </w:rPr>
        <w:t xml:space="preserve"> </w:t>
      </w:r>
      <w:bookmarkEnd w:id="1"/>
    </w:p>
    <w:p w14:paraId="3CAD7272" w14:textId="77777777" w:rsidR="00275288" w:rsidRDefault="00CD6720" w:rsidP="00275288">
      <w:r>
        <w:lastRenderedPageBreak/>
        <w:t>Abstract</w:t>
      </w:r>
    </w:p>
    <w:p w14:paraId="5B1B44ED" w14:textId="311E9EFE" w:rsidR="00275288" w:rsidRDefault="00CD6720">
      <w:commentRangeStart w:id="2"/>
      <w:r>
        <w:t xml:space="preserve">Natural forests with high ecological integrity have natural or near natural </w:t>
      </w:r>
      <w:commentRangeEnd w:id="2"/>
      <w:r w:rsidR="005D7201">
        <w:rPr>
          <w:rStyle w:val="CommentReference"/>
        </w:rPr>
        <w:commentReference w:id="2"/>
      </w:r>
      <w:r>
        <w:t xml:space="preserve">ecosystem structure, function, and composition, </w:t>
      </w:r>
      <w:del w:id="3" w:author="Coops, Nicholas" w:date="2024-11-04T07:29:00Z">
        <w:r w:rsidDel="005D7201">
          <w:delText xml:space="preserve">and </w:delText>
        </w:r>
      </w:del>
      <w:r>
        <w:t xml:space="preserve">are home to large amounts of terrestrial </w:t>
      </w:r>
      <w:ins w:id="4" w:author="Coops, Nicholas" w:date="2024-11-04T07:29:00Z">
        <w:r w:rsidR="005D7201">
          <w:t xml:space="preserve">and </w:t>
        </w:r>
        <w:commentRangeStart w:id="5"/>
        <w:r w:rsidR="005D7201">
          <w:t>aquatic</w:t>
        </w:r>
        <w:commentRangeEnd w:id="5"/>
        <w:r w:rsidR="005D7201">
          <w:rPr>
            <w:rStyle w:val="CommentReference"/>
          </w:rPr>
          <w:commentReference w:id="5"/>
        </w:r>
        <w:r w:rsidR="005D7201">
          <w:t xml:space="preserve"> </w:t>
        </w:r>
      </w:ins>
      <w:r>
        <w:t xml:space="preserve">biodiversity and provide integral ecosystem services. Anthropogenic pressures such </w:t>
      </w:r>
      <w:commentRangeStart w:id="6"/>
      <w:r>
        <w:t>as climate change</w:t>
      </w:r>
      <w:commentRangeEnd w:id="6"/>
      <w:r w:rsidR="00EB619A">
        <w:rPr>
          <w:rStyle w:val="CommentReference"/>
        </w:rPr>
        <w:commentReference w:id="6"/>
      </w:r>
      <w:r>
        <w:t xml:space="preserve">, overexploitation, and invasive species are leading to the degradation or loss of </w:t>
      </w:r>
      <w:ins w:id="7" w:author="Coops, Nicholas" w:date="2024-11-04T07:29:00Z">
        <w:r w:rsidR="005D7201">
          <w:t xml:space="preserve">these </w:t>
        </w:r>
      </w:ins>
      <w:r>
        <w:t xml:space="preserve">high integrity forests. </w:t>
      </w:r>
      <w:del w:id="8" w:author="Coops, Nicholas" w:date="2024-11-04T07:29:00Z">
        <w:r w:rsidDel="005D7201">
          <w:delText>Due to this</w:delText>
        </w:r>
      </w:del>
      <w:ins w:id="9" w:author="Coops, Nicholas" w:date="2024-11-04T07:29:00Z">
        <w:r w:rsidR="005D7201">
          <w:t xml:space="preserve">As a result </w:t>
        </w:r>
      </w:ins>
      <w:del w:id="10" w:author="Coops, Nicholas" w:date="2024-11-04T07:29:00Z">
        <w:r w:rsidDel="005D7201">
          <w:delText xml:space="preserve">, </w:delText>
        </w:r>
      </w:del>
      <w:r>
        <w:t xml:space="preserve">it is important to be able to locate and assess the quality of forests stands across wide swaths of land. Remote sensing is rapidly providing </w:t>
      </w:r>
      <w:ins w:id="11" w:author="Coops, Nicholas" w:date="2024-11-04T07:29:00Z">
        <w:r w:rsidR="005D7201">
          <w:t>increas</w:t>
        </w:r>
      </w:ins>
      <w:ins w:id="12" w:author="Coops, Nicholas" w:date="2024-11-04T07:30:00Z">
        <w:r w:rsidR="005D7201">
          <w:t>ingly</w:t>
        </w:r>
      </w:ins>
      <w:ins w:id="13" w:author="Coops, Nicholas" w:date="2024-11-04T07:29:00Z">
        <w:r w:rsidR="005D7201">
          <w:t xml:space="preserve"> </w:t>
        </w:r>
      </w:ins>
      <w:del w:id="14" w:author="Coops, Nicholas" w:date="2024-11-04T07:29:00Z">
        <w:r w:rsidDel="005D7201">
          <w:delText xml:space="preserve">more and </w:delText>
        </w:r>
      </w:del>
      <w:del w:id="15" w:author="Coops, Nicholas" w:date="2024-11-04T07:30:00Z">
        <w:r w:rsidDel="005D7201">
          <w:delText xml:space="preserve">more data </w:delText>
        </w:r>
      </w:del>
      <w:r>
        <w:t xml:space="preserve">capable of making these assessments, such as wall to wall metrics of forest structure and productivity. In this paper, we demonstrate a method to assess similarity to known high quality reference states using coarsened exact matching and the sigma dissimilarity metric. Using this dissimilarity metric, we can assess how far, in structural and functional space, every forest stand across Vancouver Island is to a comparable forest found in the oldest and largest protected area on the island, Strathcona Provincial Park. We further assess how cumulative and individual anthropogenic pressures are influencing ecological dissimilarity. We found that cumulative anthropogenic pressures influence the vertical layering of forests (canopy height and structural complexity), but do not influence forest energy availability or energy seasonality. Further individual </w:t>
      </w:r>
      <w:ins w:id="16" w:author="Coops, Nicholas" w:date="2024-11-04T07:31:00Z">
        <w:r w:rsidR="00EB619A">
          <w:t xml:space="preserve">anthropogenic </w:t>
        </w:r>
      </w:ins>
      <w:r>
        <w:t xml:space="preserve">pressures increase dissimilarity for the majority of forest structural attributes, and population density reduces similarity to highly seasonal forests. Our results demonstrate that applying strict matching procedures and the sigma dissimilarity metric can be used to assess ecosystem similarity, which could be </w:t>
      </w:r>
      <w:del w:id="17" w:author="Coops, Nicholas" w:date="2024-11-04T07:30:00Z">
        <w:r w:rsidDel="005D7201">
          <w:delText xml:space="preserve">especially </w:delText>
        </w:r>
      </w:del>
      <w:r>
        <w:t xml:space="preserve">useful when </w:t>
      </w:r>
      <w:ins w:id="18" w:author="Coops, Nicholas" w:date="2024-11-04T07:30:00Z">
        <w:r w:rsidR="005D7201">
          <w:t xml:space="preserve">examining </w:t>
        </w:r>
      </w:ins>
      <w:del w:id="19" w:author="Coops, Nicholas" w:date="2024-11-04T07:30:00Z">
        <w:r w:rsidDel="005D7201">
          <w:delText xml:space="preserve">working with the </w:delText>
        </w:r>
      </w:del>
      <w:r>
        <w:t>location</w:t>
      </w:r>
      <w:ins w:id="20" w:author="Coops, Nicholas" w:date="2024-11-04T07:30:00Z">
        <w:r w:rsidR="005D7201">
          <w:t>s</w:t>
        </w:r>
      </w:ins>
      <w:r>
        <w:t xml:space="preserve"> of rare ecosystems under large amounts of anthropogenic pressure. Further, we demonstrate that vertical forest structural attributes </w:t>
      </w:r>
      <w:ins w:id="21" w:author="Coops, Nicholas" w:date="2024-11-04T07:31:00Z">
        <w:r w:rsidR="00EB619A">
          <w:t xml:space="preserve">which are </w:t>
        </w:r>
      </w:ins>
      <w:r>
        <w:t>strongly related to biodiversity via niche availability and resource partitioning</w:t>
      </w:r>
      <w:ins w:id="22" w:author="Coops, Nicholas" w:date="2024-11-04T07:31:00Z">
        <w:r w:rsidR="00EB619A">
          <w:t>,</w:t>
        </w:r>
      </w:ins>
      <w:r>
        <w:t xml:space="preserve"> are influenced negatively by anthropogenic pressures.</w:t>
      </w:r>
      <w:r w:rsidR="00275288">
        <w:br w:type="page"/>
      </w:r>
    </w:p>
    <w:p w14:paraId="6F9E8A58" w14:textId="77777777" w:rsidR="00E64138" w:rsidRDefault="00CD6720">
      <w:pPr>
        <w:pStyle w:val="Heading1"/>
      </w:pPr>
      <w:bookmarkStart w:id="23" w:name="introduction"/>
      <w:r>
        <w:lastRenderedPageBreak/>
        <w:t>1. Introduction</w:t>
      </w:r>
    </w:p>
    <w:p w14:paraId="302E4C54" w14:textId="77777777" w:rsidR="00E64138" w:rsidRDefault="00CD6720">
      <w:pPr>
        <w:pStyle w:val="FirstParagraph"/>
      </w:pPr>
      <w:r>
        <w:t>A global biodiversity crisis is currently underway, driven by anthropogenic changes to natural habitats (Dirzo and Raven, 2003). Pressures such as climate change, overexploitation, and invasive species are leading to species extinctions (Thomas et al., 2004; Urban, 2015) and the homogenization of biological communities (McGill et al., 2015). The Kunming-Montreal Global Biodiversity Framework (GBF) was adopted in December 2022 with the goal of restoring and safeguarding global biodiversity (Convention on Biological Diversity, 2023). Targets within this framework include restoring 30% of all degraded ecosystems, protecting 30% of the Earth’s terrestrial, inland water, and marine areas, and achieving no loss of high biodiversity importance areas, including high ecological integrity ecosystems (Convention on Biological Diversity, 2023). In the terrestrial environment, forest biomes have been shown to harbour the largest amount of biodiversity (Cardinale et al., 2012; Myers, 1988; Pimm and Raven, 2000), and provide key ecosystem services (Thompson et al., 2009). To provide these services, it is integral that these forest ecosystems are in good ecological condition, as represented by natural or near-natural levels of forest structure, function, and composition, often referred to as having high ecological integrity (Marín et al., 2021).</w:t>
      </w:r>
    </w:p>
    <w:p w14:paraId="7B32FDD1" w14:textId="77777777" w:rsidR="00E64138" w:rsidRDefault="00CD6720">
      <w:pPr>
        <w:pStyle w:val="BodyText"/>
      </w:pPr>
      <w:r>
        <w:t xml:space="preserve">While understanding forest condition is a key aspect of understanding biodiversity and the provision of ecosystem services due to their inherent linkages (Cardinale et al., 2012; Marín et al., 2021), it is challenging to obtain suitable field-derived data across extensive land areas due to the significant financial and temporal costs associated with large-scale field campaigns. Remote sensing data, however, can provide a efficient and cost-effective alternative to field data, offering access to new spatially explicit and comprehensive datasets that can be linked to ecological condition, with additional metrics being proposed at a rapid pace (Pereira et al., 2013; Radeloff </w:t>
      </w:r>
      <w:r>
        <w:lastRenderedPageBreak/>
        <w:t>et al., 2024; Skidmore et al., 2021). Advances in lidar technologies and modelling methods are enabling the generation of wall-to-wall estimates of forest stand structure for across entire countries (Becker et al., 2023; Matasci et al., 2018a; Matasci et al., 2018b), which serve as a more detailed indicator of ecosystem structure than the often previously used landscape fragmentation metrics (Andrew et al., 2012). Productivity metrics have been employed as a proxy for ecosystem function for many years (Pettorelli et al., 2018, 2005), with new Landsat-derived datasets providing integrative annual estimates of energy availability at a 30 m spatial resolution (Radeloff et al., 2024; Radeloff et al., 2019; Razenkova et al., n.d.). Remote sensing is quickly providing access to a vast array of datasets suitable for monitoring the various facets of biodiversity and ecological condition (Noss, 1990; Pereira et al., 2013; Skidmore et al., 2021). The integration of these datasets with information pertaining to the location of known high-ecological-integrity forests enables researchers and managers to identify high-quality forest reference states across entire jurisdictions, even in the presence of anthropogenic pressures.</w:t>
      </w:r>
    </w:p>
    <w:p w14:paraId="6E4029D1" w14:textId="77777777" w:rsidR="00E64138" w:rsidRDefault="00CD6720">
      <w:pPr>
        <w:pStyle w:val="BodyText"/>
      </w:pPr>
      <w:r>
        <w:t xml:space="preserve">Ecological reference states represent baseline conditions of ecosystems, serving as a benchmark for assessing ecological health and guiding restoration efforts (Nielsen et al., 2007). The application of counterfactual thinking, which entails considering the potenital state of an ecosystem in the absence of anthropogenic pressures (Ferraro, 2009) can be instrumental for mapping high-integrity forests. Approaches such as coarsened exact matching (Iacus et al., 2012), can be used to facilitate comparisons between forest stands and their hypothetical reference states. These methods account for confounding environmental variables, thereby ensuring that all forests are compared to an appropriate reference state. Identifying a suitable reference state can be difficult, however there are methods which can be used to approximate high-integrity reference conditions. Historical reference states can be used when an ecosystem </w:t>
      </w:r>
      <w:r>
        <w:lastRenderedPageBreak/>
        <w:t>has a large depth of temporal data to compare to, however, it is not always guaranteed that an ecosystem can be restored to these historical norms due to changing climates (Balaguer et al., 2014; McNellie et al., 2020). Other proposed methods for delineating baseline conditions include protected areas (Arcese and Sinclair, 1997), and empirical estimates of the reference state generated by modelling outcomes (oftentimes species abundances and occurrence) in the absence of anthropogenic disturbance (Nielsen et al., 2007).</w:t>
      </w:r>
    </w:p>
    <w:p w14:paraId="2E913089" w14:textId="77777777" w:rsidR="00E64138" w:rsidRDefault="00CD6720">
      <w:pPr>
        <w:pStyle w:val="BodyText"/>
      </w:pPr>
      <w:r>
        <w:t>Protected areas, specifically designed for biodiversity conservation, are frequently faced with lower levels anthropogenic pressure as a result of biases in their placement (Joppa and Pfaff, 2009; Muise et al., 2022). In forested ecosystems, over time this leads to undisturbed high-integrity forests remaining within protected areas due to their natural disturbance regimes and a lack of anthropogenic pressures (Brumelis et al., 2011). These high-integrity forests, situated within protected areas, can serve as effective ecological baselines (Arcese and Sinclair, 1997). When suitably matched to unprotected areas, they can be used as a reference state to assess the differences between all forests and their high-integrity counterparts (Ferraro, 2009). Further, protected areas and undisturbed ecosystems such as intact forest landscapes have been shown to have increased structural densities when compared to other ecosystems (Li et al., 2023; Muise et al., 2022).</w:t>
      </w:r>
    </w:p>
    <w:p w14:paraId="12FFCA1E" w14:textId="77777777" w:rsidR="00E64138" w:rsidRDefault="00CD6720">
      <w:pPr>
        <w:pStyle w:val="BodyText"/>
      </w:pPr>
      <w:r>
        <w:t xml:space="preserve">Anthropogenic pressure such as increased road densities (Nielsen et al., 2007), harvesting and fossil fuel exploration activities leading to edge effects (Bourgoin et al., 2024; Harfoot et al., 2018), and other human-induced disturbances (Liira et al., 2007) have been shown to influence forest structure. Novel datasets such as the Forest Structural Condition Index have been developed which integrate both structure and anthropogenic pressure into an index which identifies ecosystems of high conservation value, with high structural complexity and low </w:t>
      </w:r>
      <w:r>
        <w:lastRenderedPageBreak/>
        <w:t>anthropogenic pressure (Hansen et al., 2019). The impacts of anthropocentric pressure on forest functioning and energy availability is less frequently assessed. Hedwall et al. (2019) assessed plant community shifts under anthropogenic pressures in the boreal forests of Sweden, and hypothesized that changed communities may affect forest functioning. Grantham et al. (2020) used forest extent and arrangement, alongside pressure datasets, to assess ecosystem integrity, with expectations that high-integrity ecosystems will retain high levels of ecosystem functioning. However, to our knowledge, direct impacts of anthropogenic pressures on forest ecosystem function have not been assessed at a landscape scale.</w:t>
      </w:r>
    </w:p>
    <w:p w14:paraId="79F9AC46" w14:textId="77777777" w:rsidR="00E64138" w:rsidRDefault="00CD6720">
      <w:pPr>
        <w:pStyle w:val="BodyText"/>
      </w:pPr>
      <w:r>
        <w:t>We proposed a novel, data-driven, approach to identify high-integrity forests based on various satellite-derived metrics of ecosystem condition, and calculate the degree of structural and functional similarity for unprotected areas to high-integrity forests found on Vancouver Island, British Columbia, Canada. We use a strict matching approach to ensure ecological similarity, and choose the highest 10% of metric values across variables that are known to be correlated with ecological condition and biodiversity. We then calculate ecological similarity using sigma dissimilarity (Mahony et al., 2017) alongside human footprint layers developed by Hirsh-Pearson et al. (2022) to assess the influence of anthropogenic pressure of ecological integrity by cumulative and individual pressures. Further, we compare the similarity metrics between ecological structure and function to identify linkages between ecological similartiy of forest structure and forest functioning, while accounting for the presence of anthropogenic pressures.</w:t>
      </w:r>
    </w:p>
    <w:p w14:paraId="7A52EF4A" w14:textId="77777777" w:rsidR="00E64138" w:rsidRDefault="00CD6720">
      <w:pPr>
        <w:pStyle w:val="Heading1"/>
      </w:pPr>
      <w:bookmarkStart w:id="24" w:name="methods"/>
      <w:bookmarkEnd w:id="23"/>
      <w:r>
        <w:lastRenderedPageBreak/>
        <w:t>2. Methods</w:t>
      </w:r>
    </w:p>
    <w:p w14:paraId="5AB2DF72" w14:textId="77777777" w:rsidR="00E64138" w:rsidRDefault="00CD6720">
      <w:pPr>
        <w:pStyle w:val="Heading2"/>
      </w:pPr>
      <w:bookmarkStart w:id="25" w:name="study-area"/>
      <w:r>
        <w:t>2.1 Study Area</w:t>
      </w:r>
    </w:p>
    <w:p w14:paraId="1B32F21B" w14:textId="77777777" w:rsidR="00E64138" w:rsidRDefault="00CD6720">
      <w:pPr>
        <w:pStyle w:val="FirstParagraph"/>
      </w:pPr>
      <w:r>
        <w:t>We focus on the forested areas of Vancouver Island, British Columbia, Canada. Vancouver island has approximately 31285 km</w:t>
      </w:r>
      <w:r>
        <w:rPr>
          <w:vertAlign w:val="superscript"/>
        </w:rPr>
        <w:t>2</w:t>
      </w:r>
      <w:r>
        <w:t xml:space="preserve"> of land area, of which 79.5% is forested. The dominant forest species on Vancouver Island are Douglas-fir (</w:t>
      </w:r>
      <w:r>
        <w:rPr>
          <w:i/>
          <w:iCs/>
        </w:rPr>
        <w:t>Pseudotsuga menziesii</w:t>
      </w:r>
      <w:r>
        <w:t>), western red cedar (</w:t>
      </w:r>
      <w:r>
        <w:rPr>
          <w:i/>
          <w:iCs/>
        </w:rPr>
        <w:t>Thuja plicata</w:t>
      </w:r>
      <w:r>
        <w:t>), western hemlock (</w:t>
      </w:r>
      <w:r>
        <w:rPr>
          <w:i/>
          <w:iCs/>
        </w:rPr>
        <w:t>Tsuga heterophylla</w:t>
      </w:r>
      <w:r>
        <w:t>), yellow cedar (</w:t>
      </w:r>
      <w:r>
        <w:rPr>
          <w:i/>
          <w:iCs/>
        </w:rPr>
        <w:t>Chamaecyparis nootkatensis</w:t>
      </w:r>
      <w:r>
        <w:t>), and Sitka spruce (</w:t>
      </w:r>
      <w:r>
        <w:rPr>
          <w:i/>
          <w:iCs/>
        </w:rPr>
        <w:t>Picea sitchensis</w:t>
      </w:r>
      <w:r>
        <w:t>) (Burns, 1990). British Columbia generally has at temperate maritime climate, with mild, wet winters, and cool, dry summers. There are four ecosystems on Vancouver Island as defined by British Columbia’s biogeoclimatic ecosystem classification (BEC) framework (Pojar et al., 1987), Coastal Western Hemlock (CWH), Mountain Hemlock (MH), Coastal Douglas Fir (CDF), and Coastal Mountain-heather Alpine (CMA), which are broadly delineated based on soil, climate, and elevation. Forestry is an important industry on Vancouver Island, while fires are historically rare and low severity (Daniels and Gray, 2006).</w:t>
      </w:r>
    </w:p>
    <w:tbl>
      <w:tblPr>
        <w:tblStyle w:val="Table"/>
        <w:tblW w:w="5000" w:type="pct"/>
        <w:tblLayout w:type="fixed"/>
        <w:tblLook w:val="0000" w:firstRow="0" w:lastRow="0" w:firstColumn="0" w:lastColumn="0" w:noHBand="0" w:noVBand="0"/>
      </w:tblPr>
      <w:tblGrid>
        <w:gridCol w:w="9360"/>
      </w:tblGrid>
      <w:tr w:rsidR="00E64138" w14:paraId="5C691E76" w14:textId="77777777">
        <w:tc>
          <w:tcPr>
            <w:tcW w:w="7920" w:type="dxa"/>
          </w:tcPr>
          <w:p w14:paraId="0C7EB98C" w14:textId="77777777" w:rsidR="00E64138" w:rsidRDefault="00CD6720">
            <w:pPr>
              <w:pStyle w:val="Compact"/>
              <w:jc w:val="center"/>
            </w:pPr>
            <w:bookmarkStart w:id="26" w:name="fig-study"/>
            <w:bookmarkStart w:id="27" w:name="cell-fig-study"/>
            <w:r>
              <w:rPr>
                <w:noProof/>
              </w:rPr>
              <w:lastRenderedPageBreak/>
              <w:drawing>
                <wp:inline distT="0" distB="0" distL="0" distR="0" wp14:anchorId="718C2A6C" wp14:editId="29446F0A">
                  <wp:extent cx="5504749" cy="5504749"/>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strathcona/figures/study_area.png"/>
                          <pic:cNvPicPr>
                            <a:picLocks noChangeAspect="1" noChangeArrowheads="1"/>
                          </pic:cNvPicPr>
                        </pic:nvPicPr>
                        <pic:blipFill>
                          <a:blip r:embed="rId12"/>
                          <a:stretch>
                            <a:fillRect/>
                          </a:stretch>
                        </pic:blipFill>
                        <pic:spPr bwMode="auto">
                          <a:xfrm>
                            <a:off x="0" y="0"/>
                            <a:ext cx="5504749" cy="5504749"/>
                          </a:xfrm>
                          <a:prstGeom prst="rect">
                            <a:avLst/>
                          </a:prstGeom>
                          <a:noFill/>
                          <a:ln w="9525">
                            <a:noFill/>
                            <a:headEnd/>
                            <a:tailEnd/>
                          </a:ln>
                        </pic:spPr>
                      </pic:pic>
                    </a:graphicData>
                  </a:graphic>
                </wp:inline>
              </w:drawing>
            </w:r>
          </w:p>
          <w:p w14:paraId="74A0EB20" w14:textId="77777777" w:rsidR="00E64138" w:rsidRDefault="00CD6720">
            <w:pPr>
              <w:pStyle w:val="ImageCaption"/>
              <w:spacing w:before="200"/>
            </w:pPr>
            <w:r>
              <w:t>Figure 1: Study area on Vancouver Island, British Columbia, Canada, including the location of Strathcona Provincial Park.</w:t>
            </w:r>
          </w:p>
        </w:tc>
        <w:bookmarkEnd w:id="26"/>
      </w:tr>
    </w:tbl>
    <w:p w14:paraId="47C28E2D" w14:textId="77777777" w:rsidR="00E64138" w:rsidRDefault="00CD6720">
      <w:pPr>
        <w:pStyle w:val="Heading2"/>
      </w:pPr>
      <w:bookmarkStart w:id="28" w:name="data"/>
      <w:bookmarkEnd w:id="25"/>
      <w:bookmarkEnd w:id="27"/>
      <w:r>
        <w:t>2.2 Data</w:t>
      </w:r>
    </w:p>
    <w:p w14:paraId="0DD5311D" w14:textId="77777777" w:rsidR="00E64138" w:rsidRDefault="00CD6720">
      <w:pPr>
        <w:pStyle w:val="Heading3"/>
      </w:pPr>
      <w:bookmarkStart w:id="29" w:name="reference-state"/>
      <w:r>
        <w:t>2.2.1 Reference State</w:t>
      </w:r>
    </w:p>
    <w:p w14:paraId="46C9D411" w14:textId="77777777" w:rsidR="00E64138" w:rsidRDefault="00CD6720">
      <w:pPr>
        <w:pStyle w:val="FirstParagraph"/>
      </w:pPr>
      <w:r>
        <w:t>We defined our reference state as the forested area of Strathcona Park. We chose Strathcona Park as a temporal and protected area reference state, as the oldest and largest (2480 km</w:t>
      </w:r>
      <w:r>
        <w:rPr>
          <w:vertAlign w:val="superscript"/>
        </w:rPr>
        <w:t>2</w:t>
      </w:r>
      <w:r>
        <w:t xml:space="preserve">) protected area in British Columbia. Strathcona Park was established in 1911, and 80% of the park is </w:t>
      </w:r>
      <w:r>
        <w:lastRenderedPageBreak/>
        <w:t xml:space="preserve">preserved as wilderness area and designated as Nature Conservancy Areas under the </w:t>
      </w:r>
      <w:r>
        <w:rPr>
          <w:i/>
          <w:iCs/>
        </w:rPr>
        <w:t>Park Act</w:t>
      </w:r>
      <w:r>
        <w:t xml:space="preserve"> (“Park Act,” n.d.). The park contains three BEC zones, CWH, MH, and CMA, but does not include CDF, which is only found in the southern portion of the island. Due to this, we do not include CDF in our analysis.</w:t>
      </w:r>
    </w:p>
    <w:p w14:paraId="47D9624C" w14:textId="77777777" w:rsidR="00E64138" w:rsidRDefault="00CD6720">
      <w:pPr>
        <w:pStyle w:val="Heading3"/>
      </w:pPr>
      <w:bookmarkStart w:id="30" w:name="forest-structure"/>
      <w:bookmarkEnd w:id="29"/>
      <w:r>
        <w:t>2.2.2 Forest Structure</w:t>
      </w:r>
    </w:p>
    <w:p w14:paraId="799CDA71" w14:textId="77777777" w:rsidR="00E64138" w:rsidRDefault="00CD6720">
      <w:pPr>
        <w:pStyle w:val="FirstParagraph"/>
      </w:pPr>
      <w:r>
        <w:t>Wall-to-wall, 30 m forest structure metrics (canopy height, canopy cover, structural complexity, and aboveground biomass) were generated by Matasci et al. (2018a) for 2015 across the forested landscape of British Columbia. This data was generated by using a random forest-kNN approach, imputing airborne laser scanning derived forest structural attributes across the entirety of Canada using Landsat-derived best-available-pixel (BAP) composites (Hermosilla et al., 2016; White et al., 2014) and topographic information (Matasci et al., 2018a; Matasci et al., 2018b). The BAP composites were derived by selecting optical observations from the Landsat archive (including Landsat-5 Thematic Mapper, Landsat-7 Enhanced Thematic Mapper Plus, and Landsat-8 Operational Land Imager imagery) over the course of the growing season, considering atmospheric effects (haze, clouds, cloud shadows) and distance from the desired composite date (in this case, August 31st). Details on the pixel scoring method can be found in White et al. (2014). The BAP composites were further refined by using a spectral trend analysis on the normalized burn ratio to remove noise, and missing pixels are infilled using temporally-interpolated values. This procedure results in gap-free, surface-reflectance image composites (Hermosilla et al., 2015), which are used as the primary dataset to impute forest structural attributes (Matasci et al., 2018a; Matasci et al., 2018b).</w:t>
      </w:r>
    </w:p>
    <w:p w14:paraId="11752348" w14:textId="77777777" w:rsidR="00E64138" w:rsidRDefault="00CD6720">
      <w:pPr>
        <w:pStyle w:val="Heading3"/>
      </w:pPr>
      <w:bookmarkStart w:id="31" w:name="forest-function"/>
      <w:bookmarkEnd w:id="30"/>
      <w:r>
        <w:lastRenderedPageBreak/>
        <w:t>2.2.3 Forest Function</w:t>
      </w:r>
    </w:p>
    <w:p w14:paraId="55D728F1" w14:textId="77777777" w:rsidR="00E64138" w:rsidRDefault="00CD6720">
      <w:pPr>
        <w:pStyle w:val="FirstParagraph"/>
      </w:pPr>
      <w:r>
        <w:t>For our forest ecosystem function dataset, we calculated the Dynamic Habitat Indices (Radeloff et al., 2019) using Landsat data on Google Earth Engine (Gorelick et al., 2017), following the methodology of Razenkova et al. (n.d.). Briefly, we created a synthetic year of NDVI composites using all available Landsat imagery from 2011-2020 (centred on 2015). We used the Landsat QA band derived from the fmask algorithm (Zhu and Woodcock, 2012) to filter out erroneous pixels, such as clouds and cloud shadows. Monthly NDVI values were calculated by taking the median of each month’s NDVI observations, ignoring the year the image was acquired. This allows us to generate the DHIs at spatial resolution of 30 m, while accounting for the lower temporal resolution of the Landsat series when compared to the more commonly used MODIS satellites (Razenkova et al., n.d.). The DHIs are calculated as the sum (Cumulative DHI), minimum (Minimum DHI), and coefficient of variation (Variation DHI) of these monthly observations. The three DHIs have been shown to be indicative of biodiversity overa range of scales (Radeloff et al., 2019; Razenkova et al., 2022) and extents (Coops et al., 2019, 2009) for a variety of clades (Michaud et al., 2014; Suttidate et al., 2021). In this study, we focus on the Cumulative and Variation DHIs, as the minimum DHI is consistently 0 due to the presence of snow.</w:t>
      </w:r>
    </w:p>
    <w:p w14:paraId="3A4A90B3" w14:textId="77777777" w:rsidR="00E64138" w:rsidRDefault="00CD6720">
      <w:pPr>
        <w:pStyle w:val="Heading3"/>
      </w:pPr>
      <w:bookmarkStart w:id="32" w:name="anthropogenic-pressures"/>
      <w:bookmarkEnd w:id="31"/>
      <w:r>
        <w:t>2.2.4 Anthropogenic Pressures</w:t>
      </w:r>
    </w:p>
    <w:p w14:paraId="599DF320" w14:textId="77777777" w:rsidR="00E64138" w:rsidRDefault="00CD6720">
      <w:pPr>
        <w:pStyle w:val="FirstParagraph"/>
      </w:pPr>
      <w:r>
        <w:t>We use the Canadian Human Footprint as developed by Hirsh-Pearson et al. (2022). The Canadian Human Footprint is an additive pressure map generated by summing the 12 different anthropogenic pressures (built environments, crop land, pasture land, population density, nighttime lights, railways, roads, navigable waterways, dams and associated reservoirs, mining activity, oil and gas, and forestry), which ranges from zero to 55 for any cell across Canada. This cumulative dataset is also distributed with Canada-wide individual pressure values (Hirsh-</w:t>
      </w:r>
      <w:r>
        <w:lastRenderedPageBreak/>
        <w:t xml:space="preserve">Pearson et al., n.d.). Here, we focus on the overall cumulative pressure map and four individual pressures: population density, built environments, roads, and forestry. </w:t>
      </w:r>
      <w:commentRangeStart w:id="33"/>
      <w:r>
        <w:t xml:space="preserve">We selected these pressures as they do not exclude the forested land cover, as pasture land, crop land, </w:t>
      </w:r>
      <w:commentRangeEnd w:id="33"/>
      <w:r w:rsidR="00EB619A">
        <w:rPr>
          <w:rStyle w:val="CommentReference"/>
          <w:rFonts w:asciiTheme="minorHAnsi" w:hAnsiTheme="minorHAnsi"/>
        </w:rPr>
        <w:commentReference w:id="33"/>
      </w:r>
      <w:r>
        <w:t>and marine access do.</w:t>
      </w:r>
    </w:p>
    <w:p w14:paraId="1B84F323" w14:textId="77777777" w:rsidR="00E64138" w:rsidRDefault="00CD6720">
      <w:pPr>
        <w:pStyle w:val="Heading3"/>
      </w:pPr>
      <w:bookmarkStart w:id="34" w:name="covariates"/>
      <w:bookmarkEnd w:id="32"/>
      <w:r>
        <w:t>2.2.5 Covariates</w:t>
      </w:r>
    </w:p>
    <w:p w14:paraId="56703764" w14:textId="77777777" w:rsidR="00E64138" w:rsidRDefault="00CD6720">
      <w:pPr>
        <w:pStyle w:val="FirstParagraph"/>
      </w:pPr>
      <w:r>
        <w:t xml:space="preserve">In our matching procedure (see </w:t>
      </w:r>
      <w:hyperlink w:anchor="sec-sim">
        <w:r>
          <w:rPr>
            <w:rStyle w:val="Hyperlink"/>
          </w:rPr>
          <w:t>Section 2.3</w:t>
        </w:r>
      </w:hyperlink>
      <w:r>
        <w:t xml:space="preserve">) we use two core datasets as our matching covariates. Firstly, we use a 30 m digital elevation model and derived slope dataset from the Advanced Spaceborne Thermal Emission and Reflection Radiometer (ASTER) Version 2 GDEM product (Tachikawa et al., 2011). We also match on four climate variables; mean annual precipitation (MAP), mean annual temperature (MAT), mean warmest month temperature (MWMT), and mean coldest month temperature (MCMT) calculated from 1990-2020 climate normals using the ClimateNA software package at a 1 km spatial resolution, and downsampled to 30 m using cubic spline resampling in the </w:t>
      </w:r>
      <w:r>
        <w:rPr>
          <w:b/>
          <w:bCs/>
        </w:rPr>
        <w:t>terra</w:t>
      </w:r>
      <w:r>
        <w:t xml:space="preserve"> (version 1.7-71) R package (Hijmans, 2024) in R (R Core Team, 2024 version 4.4.1). A visualization of one of each input dataset can be found in Figure </w:t>
      </w:r>
      <w:hyperlink w:anchor="fig-data">
        <w:r>
          <w:rPr>
            <w:rStyle w:val="Hyperlink"/>
          </w:rPr>
          <w:t>Figure 2</w:t>
        </w:r>
      </w:hyperlink>
      <w:r>
        <w:t>.</w:t>
      </w:r>
    </w:p>
    <w:tbl>
      <w:tblPr>
        <w:tblStyle w:val="Table"/>
        <w:tblW w:w="5000" w:type="pct"/>
        <w:tblLayout w:type="fixed"/>
        <w:tblLook w:val="0000" w:firstRow="0" w:lastRow="0" w:firstColumn="0" w:lastColumn="0" w:noHBand="0" w:noVBand="0"/>
      </w:tblPr>
      <w:tblGrid>
        <w:gridCol w:w="9360"/>
      </w:tblGrid>
      <w:tr w:rsidR="00E64138" w14:paraId="53481CB1" w14:textId="77777777">
        <w:tc>
          <w:tcPr>
            <w:tcW w:w="7920" w:type="dxa"/>
          </w:tcPr>
          <w:p w14:paraId="2A09E194" w14:textId="77777777" w:rsidR="00E64138" w:rsidRDefault="00CD6720">
            <w:pPr>
              <w:pStyle w:val="Compact"/>
              <w:jc w:val="center"/>
            </w:pPr>
            <w:bookmarkStart w:id="35" w:name="fig-data"/>
            <w:bookmarkStart w:id="36" w:name="cell-fig-data"/>
            <w:r>
              <w:rPr>
                <w:noProof/>
              </w:rPr>
              <w:lastRenderedPageBreak/>
              <w:drawing>
                <wp:inline distT="0" distB="0" distL="0" distR="0" wp14:anchorId="4164AB93" wp14:editId="4E16F12E">
                  <wp:extent cx="5943600" cy="59436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strathcona/figures/data_figure.png"/>
                          <pic:cNvPicPr>
                            <a:picLocks noChangeAspect="1" noChangeArrowheads="1"/>
                          </pic:cNvPicPr>
                        </pic:nvPicPr>
                        <pic:blipFill>
                          <a:blip r:embed="rId13"/>
                          <a:stretch>
                            <a:fillRect/>
                          </a:stretch>
                        </pic:blipFill>
                        <pic:spPr bwMode="auto">
                          <a:xfrm>
                            <a:off x="0" y="0"/>
                            <a:ext cx="5943600" cy="5943600"/>
                          </a:xfrm>
                          <a:prstGeom prst="rect">
                            <a:avLst/>
                          </a:prstGeom>
                          <a:noFill/>
                          <a:ln w="9525">
                            <a:noFill/>
                            <a:headEnd/>
                            <a:tailEnd/>
                          </a:ln>
                        </pic:spPr>
                      </pic:pic>
                    </a:graphicData>
                  </a:graphic>
                </wp:inline>
              </w:drawing>
            </w:r>
          </w:p>
          <w:p w14:paraId="581FB3F8" w14:textId="77777777" w:rsidR="00E64138" w:rsidRDefault="00CD6720">
            <w:pPr>
              <w:pStyle w:val="ImageCaption"/>
              <w:spacing w:before="200"/>
            </w:pPr>
            <w:r>
              <w:t>Figure 2: Visualization of the input datasets used in the study. Panel C shows the human footprint and the location of the samples used for our analysis.</w:t>
            </w:r>
          </w:p>
        </w:tc>
        <w:bookmarkEnd w:id="35"/>
      </w:tr>
    </w:tbl>
    <w:p w14:paraId="108185D9" w14:textId="77777777" w:rsidR="00E64138" w:rsidRDefault="00CD6720">
      <w:pPr>
        <w:pStyle w:val="Heading2"/>
      </w:pPr>
      <w:bookmarkStart w:id="37" w:name="sec-sim"/>
      <w:bookmarkEnd w:id="28"/>
      <w:bookmarkEnd w:id="34"/>
      <w:bookmarkEnd w:id="36"/>
      <w:r>
        <w:t>2.3 Calculating similarity</w:t>
      </w:r>
    </w:p>
    <w:p w14:paraId="53F89D9D" w14:textId="77777777" w:rsidR="00E64138" w:rsidRDefault="00CD6720">
      <w:pPr>
        <w:pStyle w:val="FirstParagraph"/>
      </w:pPr>
      <w:r>
        <w:t xml:space="preserve">We calculate the sigma dissimilarity (Mahony et al., 2017) of forested pixels across British Columbia by using an expanded coarsened exact matching (CEM) technique , </w:t>
      </w:r>
      <w:hyperlink w:anchor="fig-flow">
        <w:r>
          <w:rPr>
            <w:rStyle w:val="Hyperlink"/>
          </w:rPr>
          <w:t>Figure 3</w:t>
        </w:r>
      </w:hyperlink>
      <w:r>
        <w:t xml:space="preserve">. This methodology enables us to evaluate the degree of similarity between all forested pixels in the </w:t>
      </w:r>
      <w:r>
        <w:lastRenderedPageBreak/>
        <w:t>province and natural forests, while accounting for potential confounding variables such as climate and topography. The CEM technique creates comparable groups of observations among covariates by initially coarsening the covariates. In this instance, all six covariates were coarsened into five quintiles hereafter referred to as bins. CEM then performs exact matching on the bins, with each pixel matched to a climatically and topographically similar group of pixels within Strathcona Park, hereafter referred to as strata. In the case where there is not enough matched pixels found in Strathcona Park, we calculate the nearest neighbours in bin space for all strata, and sample up to 1000 pixels while minimizing the nearest neighbour distance. If the nearest neighbour distance is on average above two, we do not consider that strata in our analysis.</w:t>
      </w:r>
    </w:p>
    <w:tbl>
      <w:tblPr>
        <w:tblStyle w:val="Table"/>
        <w:tblW w:w="5000" w:type="pct"/>
        <w:tblLayout w:type="fixed"/>
        <w:tblLook w:val="0000" w:firstRow="0" w:lastRow="0" w:firstColumn="0" w:lastColumn="0" w:noHBand="0" w:noVBand="0"/>
      </w:tblPr>
      <w:tblGrid>
        <w:gridCol w:w="9360"/>
      </w:tblGrid>
      <w:tr w:rsidR="00E64138" w14:paraId="03338919" w14:textId="77777777">
        <w:tc>
          <w:tcPr>
            <w:tcW w:w="7920" w:type="dxa"/>
          </w:tcPr>
          <w:p w14:paraId="03C36A54" w14:textId="77777777" w:rsidR="00E64138" w:rsidRDefault="00CD6720">
            <w:pPr>
              <w:pStyle w:val="Compact"/>
              <w:jc w:val="center"/>
            </w:pPr>
            <w:bookmarkStart w:id="38" w:name="fig-flow"/>
            <w:bookmarkStart w:id="39" w:name="cell-fig-flow"/>
            <w:r>
              <w:rPr>
                <w:noProof/>
              </w:rPr>
              <w:lastRenderedPageBreak/>
              <w:drawing>
                <wp:inline distT="0" distB="0" distL="0" distR="0" wp14:anchorId="612F5630" wp14:editId="700A5F87">
                  <wp:extent cx="5943600" cy="5705856"/>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strathcona/figures/flow.drawio.png"/>
                          <pic:cNvPicPr>
                            <a:picLocks noChangeAspect="1" noChangeArrowheads="1"/>
                          </pic:cNvPicPr>
                        </pic:nvPicPr>
                        <pic:blipFill>
                          <a:blip r:embed="rId14"/>
                          <a:stretch>
                            <a:fillRect/>
                          </a:stretch>
                        </pic:blipFill>
                        <pic:spPr bwMode="auto">
                          <a:xfrm>
                            <a:off x="0" y="0"/>
                            <a:ext cx="5943600" cy="5705856"/>
                          </a:xfrm>
                          <a:prstGeom prst="rect">
                            <a:avLst/>
                          </a:prstGeom>
                          <a:noFill/>
                          <a:ln w="9525">
                            <a:noFill/>
                            <a:headEnd/>
                            <a:tailEnd/>
                          </a:ln>
                        </pic:spPr>
                      </pic:pic>
                    </a:graphicData>
                  </a:graphic>
                </wp:inline>
              </w:drawing>
            </w:r>
          </w:p>
          <w:p w14:paraId="7AD2C745" w14:textId="77777777" w:rsidR="00E64138" w:rsidRDefault="00CD6720">
            <w:pPr>
              <w:pStyle w:val="ImageCaption"/>
              <w:spacing w:before="200"/>
            </w:pPr>
            <w:r>
              <w:t>Figure 3: Conceptual flow diagram of the study.</w:t>
            </w:r>
          </w:p>
        </w:tc>
        <w:bookmarkEnd w:id="38"/>
      </w:tr>
    </w:tbl>
    <w:bookmarkEnd w:id="39"/>
    <w:p w14:paraId="6B1F2E44" w14:textId="77777777" w:rsidR="00E64138" w:rsidRDefault="00CD6720">
      <w:pPr>
        <w:pStyle w:val="BodyText"/>
      </w:pPr>
      <w:r>
        <w:t xml:space="preserve">Following the matching procedure, we identify data driven reference states in both structural and functional attributes by selecting the top 10% of protected observations for each structural (canopy height, cover, and structural complexity) and functional (cumulative and variation DHIs) attribute, separately. We then determine the similarity of all pixels, in both structural and functional attributes, to the reference states by calculating the sigma dissimilarity metric. Sigma </w:t>
      </w:r>
      <w:r>
        <w:lastRenderedPageBreak/>
        <w:t>dissimilarity standardizes the Mahalanobian distance (Mahalanobis, 1936) by rescaling it into percentiles of the chi distribution (Mahony et al., 2017). This effectively accounts for the effect of dimensionality when creating a multivariate similarity metric (Mahony et al., 2017). We calculate sigma dissimilarity for every strata with a suitable reference state, comparing all forested pixels to the top 10% of each attribute for that reference state.</w:t>
      </w:r>
    </w:p>
    <w:p w14:paraId="263ECAA9" w14:textId="77777777" w:rsidR="00E64138" w:rsidRDefault="00CD6720">
      <w:pPr>
        <w:pStyle w:val="Heading2"/>
      </w:pPr>
      <w:bookmarkStart w:id="40" w:name="sampling"/>
      <w:bookmarkEnd w:id="37"/>
      <w:r>
        <w:t>2.4 Sampling</w:t>
      </w:r>
    </w:p>
    <w:p w14:paraId="51F18BC9" w14:textId="77777777" w:rsidR="00E64138" w:rsidRDefault="00CD6720">
      <w:pPr>
        <w:pStyle w:val="FirstParagraph"/>
      </w:pPr>
      <w:r>
        <w:t xml:space="preserve">We reclassify the Canadian Human Footprint (Hirsh-Pearson et al., n.d.; Hirsh-Pearson et al., 2022) into categorical data following Hirsh-Pearson et al. (2022) and Arias-Patino et al. (2024) : a value of zero has no anthropogenic pressure, zero to four has low anthropogenic pressure, four to eight has medium anthropogenic pressure, and &gt; eight has high anthropogenic pressure. To assess the cumulative impact of anthropogenic pressure on ecological similarity, we implement stratified sampling on all suitable strata, sampling 100 samples from each anthropogenic pressure class. For our individual pressures, we follow the same reclassification steps on each pressure layer, and sample an additional hundred samples for each pressure class. Sampling was performed using the </w:t>
      </w:r>
      <w:r>
        <w:rPr>
          <w:b/>
          <w:bCs/>
        </w:rPr>
        <w:t>sgsR</w:t>
      </w:r>
      <w:r>
        <w:t xml:space="preserve"> (version 1.4.5) R package (Goodbody et al., 2023) with the Quiennec method (Queinnec et al., 2021). Geospatial data processing was performed using the </w:t>
      </w:r>
      <w:r>
        <w:rPr>
          <w:b/>
          <w:bCs/>
        </w:rPr>
        <w:t>terra</w:t>
      </w:r>
      <w:r>
        <w:t xml:space="preserve"> (version 1.7-78) (Hijmans, 2024) sf (version 1.0-16) (Pebesma, 2018; Pebesma and Bivand, 2023) and </w:t>
      </w:r>
      <w:r>
        <w:rPr>
          <w:b/>
          <w:bCs/>
        </w:rPr>
        <w:t>tidyterra</w:t>
      </w:r>
      <w:r>
        <w:t xml:space="preserve"> (version 0.6.1) (Hernangómez, 2023a, 2023b) R packages.</w:t>
      </w:r>
    </w:p>
    <w:p w14:paraId="3A8C886B" w14:textId="77777777" w:rsidR="00E64138" w:rsidRDefault="00CD6720">
      <w:pPr>
        <w:pStyle w:val="Heading2"/>
      </w:pPr>
      <w:bookmarkStart w:id="41" w:name="analysis"/>
      <w:bookmarkEnd w:id="40"/>
      <w:r>
        <w:t>2.5 Analysis</w:t>
      </w:r>
    </w:p>
    <w:p w14:paraId="3C5A4803" w14:textId="77777777" w:rsidR="00E64138" w:rsidRDefault="00CD6720">
      <w:pPr>
        <w:pStyle w:val="FirstParagraph"/>
      </w:pPr>
      <w:r>
        <w:t xml:space="preserve">We used a one-way analysis of variance (ANOVA) with a critical value of 0.05 to identify differences in the mean similarity values across cumulative anthropogenic pressure classes. We account for family-wise error rate for our ANOVAs using the Holm-Bonferroni method, only continuing the analysis for similarity variables with significant ANOVAs at the adjusted critical </w:t>
      </w:r>
      <w:r>
        <w:lastRenderedPageBreak/>
        <w:t>value. As ANOVAs only identify if there is a difference in means, but does not identify which means are different, we used a Tukey HSD post-hoc test to identify which means are different from the control group (no anthropogenic pressure), which also controls for the family-wise error rate.</w:t>
      </w:r>
    </w:p>
    <w:p w14:paraId="6E897E71" w14:textId="77777777" w:rsidR="00E64138" w:rsidRDefault="00CD6720">
      <w:pPr>
        <w:pStyle w:val="BodyText"/>
      </w:pPr>
      <w:r>
        <w:t xml:space="preserve">We follow the same protocol to identify the difference in means for each anthropogenic pressure of interest (roads, population density, forestry, and built environment). We compare each pressure to the same ‘no pressure’ values sampled in the cumulative pressure analysis. All statistical analysis were conducted using the </w:t>
      </w:r>
      <w:r>
        <w:rPr>
          <w:b/>
          <w:bCs/>
        </w:rPr>
        <w:t>rstatix</w:t>
      </w:r>
      <w:r>
        <w:t xml:space="preserve"> (version 0.7.2) R package (Kassambara, 2023).</w:t>
      </w:r>
    </w:p>
    <w:p w14:paraId="2BC4AFB6" w14:textId="77777777" w:rsidR="00E64138" w:rsidRDefault="00CD6720">
      <w:pPr>
        <w:pStyle w:val="Heading1"/>
      </w:pPr>
      <w:bookmarkStart w:id="42" w:name="results"/>
      <w:bookmarkEnd w:id="24"/>
      <w:bookmarkEnd w:id="41"/>
      <w:r>
        <w:t>3. Results</w:t>
      </w:r>
    </w:p>
    <w:p w14:paraId="339599EE" w14:textId="77777777" w:rsidR="00E64138" w:rsidRDefault="00CD6720">
      <w:pPr>
        <w:pStyle w:val="FirstParagraph"/>
      </w:pPr>
      <w:r>
        <w:t>Our sigma dissimilarity processing workflow resulted in six island wide maps of structural and functional similarity to the reference state found in Strathcona Provincial Park (</w:t>
      </w:r>
      <w:hyperlink w:anchor="fig-regional">
        <w:r>
          <w:rPr>
            <w:rStyle w:val="Hyperlink"/>
          </w:rPr>
          <w:t>Figure 4</w:t>
        </w:r>
      </w:hyperlink>
      <w:r>
        <w:t>). We display three selected subsets of Vancouver Island to demonstrate variation in similarity and the anthorpogenic footprint layers. Subset A shows a region near Lake Cowichan where harvesting is a common anthropogenic pressure (</w:t>
      </w:r>
      <w:hyperlink w:anchor="fig-regional">
        <w:r>
          <w:rPr>
            <w:rStyle w:val="Hyperlink"/>
          </w:rPr>
          <w:t>Figure 4</w:t>
        </w:r>
      </w:hyperlink>
      <w:r>
        <w:t xml:space="preserve"> A). Subset B shows a protected area near Campbell River with high population density (</w:t>
      </w:r>
      <w:hyperlink w:anchor="fig-regional">
        <w:r>
          <w:rPr>
            <w:rStyle w:val="Hyperlink"/>
          </w:rPr>
          <w:t>Figure 4</w:t>
        </w:r>
      </w:hyperlink>
      <w:r>
        <w:t xml:space="preserve"> B). Subset C shows a region with generally low anthropogenic pressure (</w:t>
      </w:r>
      <w:hyperlink w:anchor="fig-regional">
        <w:r>
          <w:rPr>
            <w:rStyle w:val="Hyperlink"/>
          </w:rPr>
          <w:t>Figure 4</w:t>
        </w:r>
      </w:hyperlink>
      <w:r>
        <w:t xml:space="preserve"> C). We see more variation in the similarity to high aboveground biomass and functional reference states, while the similarity to canopy cover, canopy height, and structural complexity is often lower across Vancouver Island.</w:t>
      </w:r>
    </w:p>
    <w:tbl>
      <w:tblPr>
        <w:tblStyle w:val="Table"/>
        <w:tblW w:w="5000" w:type="pct"/>
        <w:tblLayout w:type="fixed"/>
        <w:tblLook w:val="0000" w:firstRow="0" w:lastRow="0" w:firstColumn="0" w:lastColumn="0" w:noHBand="0" w:noVBand="0"/>
      </w:tblPr>
      <w:tblGrid>
        <w:gridCol w:w="9360"/>
      </w:tblGrid>
      <w:tr w:rsidR="00E64138" w14:paraId="7A477EA8" w14:textId="77777777">
        <w:tc>
          <w:tcPr>
            <w:tcW w:w="7920" w:type="dxa"/>
          </w:tcPr>
          <w:p w14:paraId="0D3F1DE0" w14:textId="77777777" w:rsidR="00E64138" w:rsidRDefault="00CD6720">
            <w:pPr>
              <w:pStyle w:val="Compact"/>
              <w:jc w:val="center"/>
            </w:pPr>
            <w:bookmarkStart w:id="43" w:name="fig-regional"/>
            <w:bookmarkStart w:id="44" w:name="cell-fig-regional"/>
            <w:r>
              <w:rPr>
                <w:noProof/>
              </w:rPr>
              <w:lastRenderedPageBreak/>
              <w:drawing>
                <wp:inline distT="0" distB="0" distL="0" distR="0" wp14:anchorId="58FFB40E" wp14:editId="64AB5A38">
                  <wp:extent cx="5943600" cy="222885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strathcona/figures/multi_panel_inset_wide_PS.png"/>
                          <pic:cNvPicPr>
                            <a:picLocks noChangeAspect="1" noChangeArrowheads="1"/>
                          </pic:cNvPicPr>
                        </pic:nvPicPr>
                        <pic:blipFill>
                          <a:blip r:embed="rId15"/>
                          <a:stretch>
                            <a:fillRect/>
                          </a:stretch>
                        </pic:blipFill>
                        <pic:spPr bwMode="auto">
                          <a:xfrm>
                            <a:off x="0" y="0"/>
                            <a:ext cx="5943600" cy="2228850"/>
                          </a:xfrm>
                          <a:prstGeom prst="rect">
                            <a:avLst/>
                          </a:prstGeom>
                          <a:noFill/>
                          <a:ln w="9525">
                            <a:noFill/>
                            <a:headEnd/>
                            <a:tailEnd/>
                          </a:ln>
                        </pic:spPr>
                      </pic:pic>
                    </a:graphicData>
                  </a:graphic>
                </wp:inline>
              </w:drawing>
            </w:r>
          </w:p>
          <w:p w14:paraId="4969C8C1" w14:textId="77777777" w:rsidR="00E64138" w:rsidRDefault="00CD6720">
            <w:pPr>
              <w:pStyle w:val="ImageCaption"/>
              <w:spacing w:before="200"/>
            </w:pPr>
            <w:r>
              <w:t>Figure 4: Regional details of the human footprint and sigma dissimilarity across the sites on Vancouver Island. Subset A show Cowichan Lake, a heavily harvested region. Subset B shows Elk Falls Provincial Park, just outside Campbell River, a region with high population density. Subset C shows a region with generally low anthropogenic pressure.</w:t>
            </w:r>
          </w:p>
        </w:tc>
        <w:bookmarkEnd w:id="43"/>
      </w:tr>
    </w:tbl>
    <w:bookmarkEnd w:id="44"/>
    <w:p w14:paraId="23D2FE7A" w14:textId="77777777" w:rsidR="00E64138" w:rsidRDefault="00CD6720">
      <w:pPr>
        <w:pStyle w:val="BodyText"/>
      </w:pPr>
      <w:r>
        <w:t>We found that similarity to high structural complexity (Anova: p = 0.007) and tall canopy height (Anova: p = 0.003) reference states was influenced by medium to high levels of cumulative anthropogenic pressure (</w:t>
      </w:r>
      <w:hyperlink w:anchor="fig-boxplot-overall">
        <w:r>
          <w:rPr>
            <w:rStyle w:val="Hyperlink"/>
          </w:rPr>
          <w:t>Figure 5</w:t>
        </w:r>
      </w:hyperlink>
      <w:r>
        <w:t>). Similarity to high biomass (Anova: p = 0.142) and canopy cover (Anova: p = 0.855) regions were not significantly influenced by cumulative anthropogenic pressures. Neither of the productivity metrics were influenced by cumulative anthropogenic pressures.</w:t>
      </w:r>
    </w:p>
    <w:tbl>
      <w:tblPr>
        <w:tblStyle w:val="Table"/>
        <w:tblW w:w="5000" w:type="pct"/>
        <w:tblLayout w:type="fixed"/>
        <w:tblLook w:val="0000" w:firstRow="0" w:lastRow="0" w:firstColumn="0" w:lastColumn="0" w:noHBand="0" w:noVBand="0"/>
      </w:tblPr>
      <w:tblGrid>
        <w:gridCol w:w="9360"/>
      </w:tblGrid>
      <w:tr w:rsidR="00E64138" w14:paraId="7EC44413" w14:textId="77777777">
        <w:tc>
          <w:tcPr>
            <w:tcW w:w="7920" w:type="dxa"/>
          </w:tcPr>
          <w:p w14:paraId="70794324" w14:textId="77777777" w:rsidR="00E64138" w:rsidRDefault="00CD6720">
            <w:pPr>
              <w:pStyle w:val="Compact"/>
              <w:jc w:val="center"/>
            </w:pPr>
            <w:bookmarkStart w:id="45" w:name="fig-boxplot-overall"/>
            <w:bookmarkStart w:id="46" w:name="cell-fig-boxplot-overall"/>
            <w:commentRangeStart w:id="47"/>
            <w:r>
              <w:rPr>
                <w:noProof/>
              </w:rPr>
              <w:lastRenderedPageBreak/>
              <w:drawing>
                <wp:inline distT="0" distB="0" distL="0" distR="0" wp14:anchorId="1CB10E15" wp14:editId="4F75F925">
                  <wp:extent cx="5943600" cy="39624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strathcona/figures/mahal_boxplot_sig.png"/>
                          <pic:cNvPicPr>
                            <a:picLocks noChangeAspect="1" noChangeArrowheads="1"/>
                          </pic:cNvPicPr>
                        </pic:nvPicPr>
                        <pic:blipFill>
                          <a:blip r:embed="rId16"/>
                          <a:stretch>
                            <a:fillRect/>
                          </a:stretch>
                        </pic:blipFill>
                        <pic:spPr bwMode="auto">
                          <a:xfrm>
                            <a:off x="0" y="0"/>
                            <a:ext cx="5943600" cy="3962400"/>
                          </a:xfrm>
                          <a:prstGeom prst="rect">
                            <a:avLst/>
                          </a:prstGeom>
                          <a:noFill/>
                          <a:ln w="9525">
                            <a:noFill/>
                            <a:headEnd/>
                            <a:tailEnd/>
                          </a:ln>
                        </pic:spPr>
                      </pic:pic>
                    </a:graphicData>
                  </a:graphic>
                </wp:inline>
              </w:drawing>
            </w:r>
            <w:commentRangeEnd w:id="47"/>
            <w:r w:rsidR="00EB619A">
              <w:rPr>
                <w:rStyle w:val="CommentReference"/>
                <w:rFonts w:asciiTheme="minorHAnsi" w:hAnsiTheme="minorHAnsi"/>
              </w:rPr>
              <w:commentReference w:id="47"/>
            </w:r>
          </w:p>
          <w:p w14:paraId="7711BE73" w14:textId="77777777" w:rsidR="00E64138" w:rsidRDefault="00CD6720">
            <w:pPr>
              <w:pStyle w:val="ImageCaption"/>
              <w:spacing w:before="200"/>
            </w:pPr>
            <w:r>
              <w:t>Figure 5: Boxplots of sigma similarity to the reference state in Strathcona Provincial Park by cumulative human footprint category. Anova p-values corrected using the Holm-Bonferroni method. * indicates a Tukey HSD p-value &lt; 0.05. ** indicates a Tukey HSD p-value &lt; 0.01.</w:t>
            </w:r>
          </w:p>
        </w:tc>
        <w:bookmarkEnd w:id="45"/>
      </w:tr>
    </w:tbl>
    <w:bookmarkEnd w:id="46"/>
    <w:p w14:paraId="4A74884F" w14:textId="77777777" w:rsidR="00E64138" w:rsidRDefault="00CD6720">
      <w:pPr>
        <w:pStyle w:val="BodyText"/>
      </w:pPr>
      <w:r>
        <w:t>Increases in all individual anthropogenic pressures led to increased dissimilarity when compared to most structural reference states (</w:t>
      </w:r>
      <w:hyperlink w:anchor="fig-boxplot-individual">
        <w:r>
          <w:rPr>
            <w:rStyle w:val="Hyperlink"/>
          </w:rPr>
          <w:t>Figure 6</w:t>
        </w:r>
      </w:hyperlink>
      <w:r>
        <w:t>). Increases in pressures from roads and built environment did not increase or reduce similarity to structural reference states with high canopy cover. Medium and high pressures from population density and forestry/harvesting increased dissimilarity to all structural reference states. Anthropogenic pressures generally did not influence the similarity to reference states based on productivity metrics, however, increases in pressures from population density decreased dissimilarity to ecosystems with high variation in energy availability.</w:t>
      </w:r>
    </w:p>
    <w:tbl>
      <w:tblPr>
        <w:tblStyle w:val="Table"/>
        <w:tblW w:w="5000" w:type="pct"/>
        <w:tblLayout w:type="fixed"/>
        <w:tblLook w:val="0000" w:firstRow="0" w:lastRow="0" w:firstColumn="0" w:lastColumn="0" w:noHBand="0" w:noVBand="0"/>
      </w:tblPr>
      <w:tblGrid>
        <w:gridCol w:w="9360"/>
      </w:tblGrid>
      <w:tr w:rsidR="00E64138" w14:paraId="05247232" w14:textId="77777777">
        <w:tc>
          <w:tcPr>
            <w:tcW w:w="7920" w:type="dxa"/>
          </w:tcPr>
          <w:p w14:paraId="739E1ED4" w14:textId="77777777" w:rsidR="00E64138" w:rsidRDefault="00CD6720">
            <w:pPr>
              <w:pStyle w:val="Compact"/>
              <w:jc w:val="center"/>
            </w:pPr>
            <w:bookmarkStart w:id="48" w:name="fig-boxplot-individual"/>
            <w:bookmarkStart w:id="49" w:name="cell-fig-boxplot-individual"/>
            <w:commentRangeStart w:id="50"/>
            <w:r>
              <w:rPr>
                <w:noProof/>
              </w:rPr>
              <w:lastRenderedPageBreak/>
              <w:drawing>
                <wp:inline distT="0" distB="0" distL="0" distR="0" wp14:anchorId="7BE3DF26" wp14:editId="6FF4A56B">
                  <wp:extent cx="5943600" cy="59436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strathcona/figures/indiv_boxplots.png"/>
                          <pic:cNvPicPr>
                            <a:picLocks noChangeAspect="1" noChangeArrowheads="1"/>
                          </pic:cNvPicPr>
                        </pic:nvPicPr>
                        <pic:blipFill>
                          <a:blip r:embed="rId17"/>
                          <a:stretch>
                            <a:fillRect/>
                          </a:stretch>
                        </pic:blipFill>
                        <pic:spPr bwMode="auto">
                          <a:xfrm>
                            <a:off x="0" y="0"/>
                            <a:ext cx="5943600" cy="5943600"/>
                          </a:xfrm>
                          <a:prstGeom prst="rect">
                            <a:avLst/>
                          </a:prstGeom>
                          <a:noFill/>
                          <a:ln w="9525">
                            <a:noFill/>
                            <a:headEnd/>
                            <a:tailEnd/>
                          </a:ln>
                        </pic:spPr>
                      </pic:pic>
                    </a:graphicData>
                  </a:graphic>
                </wp:inline>
              </w:drawing>
            </w:r>
            <w:commentRangeEnd w:id="50"/>
            <w:r w:rsidR="00EB619A">
              <w:rPr>
                <w:rStyle w:val="CommentReference"/>
                <w:rFonts w:asciiTheme="minorHAnsi" w:hAnsiTheme="minorHAnsi"/>
              </w:rPr>
              <w:commentReference w:id="50"/>
            </w:r>
          </w:p>
          <w:p w14:paraId="1411ACF2" w14:textId="77777777" w:rsidR="00E64138" w:rsidRDefault="00CD6720">
            <w:pPr>
              <w:pStyle w:val="ImageCaption"/>
              <w:spacing w:before="200"/>
            </w:pPr>
            <w:r>
              <w:t>Figure 6: Boxplots of sigma similarity to the reference state in Strathcona Provincial Park by individual anthropogenic pressures. Anova p-values corrected using the Holm-Bonferroni method. * indicates a Tukey HSD p-value &lt; 0.05. ** indicates a Tukey HSD p-value &lt; 0.01. *** indicates a Tukey HSD p-value &lt; 0.001. **** indicates a Tukey HSD p-value &lt; 0.0001.</w:t>
            </w:r>
          </w:p>
        </w:tc>
        <w:bookmarkEnd w:id="48"/>
      </w:tr>
    </w:tbl>
    <w:p w14:paraId="623D9711" w14:textId="77777777" w:rsidR="00E64138" w:rsidRDefault="00CD6720">
      <w:pPr>
        <w:pStyle w:val="Heading1"/>
      </w:pPr>
      <w:bookmarkStart w:id="51" w:name="discussion"/>
      <w:bookmarkEnd w:id="42"/>
      <w:bookmarkEnd w:id="49"/>
      <w:r>
        <w:lastRenderedPageBreak/>
        <w:t>4. Discussion</w:t>
      </w:r>
    </w:p>
    <w:p w14:paraId="6FD95C23" w14:textId="77777777" w:rsidR="00E64138" w:rsidRDefault="00CD6720">
      <w:pPr>
        <w:pStyle w:val="FirstParagraph"/>
      </w:pPr>
      <w:r>
        <w:t>In this paper, we use medium-resolution remote sensing metrics of ecosystem structure and function to assess similarity to high-integrity forests across Vancouver Island, British Columbia. We validate our approach by assessing the influence of the human footprint on these reference states, finding that ecosystem structure in the form of forest structural attributes is influenced by increased anthropogenic pressures on a cumulative and individual level (</w:t>
      </w:r>
      <w:hyperlink w:anchor="fig-boxplot-overall">
        <w:r>
          <w:rPr>
            <w:rStyle w:val="Hyperlink"/>
          </w:rPr>
          <w:t>Figure 5</w:t>
        </w:r>
      </w:hyperlink>
      <w:r>
        <w:t xml:space="preserve">; </w:t>
      </w:r>
      <w:hyperlink w:anchor="fig-boxplot-individual">
        <w:r>
          <w:rPr>
            <w:rStyle w:val="Hyperlink"/>
          </w:rPr>
          <w:t>Figure 6</w:t>
        </w:r>
      </w:hyperlink>
      <w:r>
        <w:t>). Forest ecosystem function, as represented by the DHIs, is generally not significantly influenced by anthropogenic pressures, although population density increased similarity to ecosystems with high variation in energy availability (</w:t>
      </w:r>
      <w:hyperlink w:anchor="fig-boxplot-individual">
        <w:r>
          <w:rPr>
            <w:rStyle w:val="Hyperlink"/>
          </w:rPr>
          <w:t>Figure 6</w:t>
        </w:r>
      </w:hyperlink>
      <w:r>
        <w:t>).</w:t>
      </w:r>
    </w:p>
    <w:p w14:paraId="00B09950" w14:textId="77777777" w:rsidR="00E64138" w:rsidRDefault="00CD6720">
      <w:pPr>
        <w:pStyle w:val="BodyText"/>
      </w:pPr>
      <w:r>
        <w:t>We find that similarity to high structural complexity forests, which are often high in biodiversity due to increased niche availability (Macarthur and Macarthur, 1961; Walter et al., 2021), is impacted by medium to high levels of anthropogenic pressures. Structural similarity to tall forests is also impacted by medium to high levels of anthropogenic pressure, while productivity metrics were not influenced by cumulative anthropogenic pressures in this region (</w:t>
      </w:r>
      <w:hyperlink w:anchor="fig-boxplot-overall">
        <w:r>
          <w:rPr>
            <w:rStyle w:val="Hyperlink"/>
          </w:rPr>
          <w:t>Figure 5</w:t>
        </w:r>
      </w:hyperlink>
      <w:r>
        <w:t>). In tropical forests, Bourgoin et al. (2024) found that anthropogenic forest degradation influenced aboveground biomass and canopy height, however, they focus on edge effects, fire, and selective logging, rather than cumulative and individual anthropogenic pressures. Li et al. (2023) also found a global impact of anthropogenic pressures on forest structural density, however, they do not explore which facets of anthropogenic pressure are the strongest driver of forest degradation. Hansen et al. (2020) integrate forest structure and anthropogenic pressure into the forest structural integrity index to identify forest stands of high ecological value (high structural quality; low anthropogenic footprint). We further this research by assessing individual pressures on a multivariate metric of structural similarity to a high-quality reference state (</w:t>
      </w:r>
      <w:hyperlink w:anchor="fig-boxplot-individual">
        <w:r>
          <w:rPr>
            <w:rStyle w:val="Hyperlink"/>
          </w:rPr>
          <w:t>Figure 6</w:t>
        </w:r>
      </w:hyperlink>
      <w:r>
        <w:t>).</w:t>
      </w:r>
    </w:p>
    <w:p w14:paraId="11F64970" w14:textId="77777777" w:rsidR="00E64138" w:rsidRDefault="00CD6720">
      <w:pPr>
        <w:pStyle w:val="BodyText"/>
      </w:pPr>
      <w:r>
        <w:lastRenderedPageBreak/>
        <w:t>It is possible that we did not find a relationship between cumulative anthropogenic pressures and canopy cover/aboveground biomass as these forest structural attributes are typically high on Vancouver Island due to the regions mild climate and suitability for forest growth (Waring et al., 2006). Conversely, we did find a relationship between the vertical layering (canopy height and structural complexity) of trees and anthropogenic pressures (</w:t>
      </w:r>
      <w:hyperlink w:anchor="fig-boxplot-overall">
        <w:r>
          <w:rPr>
            <w:rStyle w:val="Hyperlink"/>
          </w:rPr>
          <w:t>Figure 5</w:t>
        </w:r>
      </w:hyperlink>
      <w:r>
        <w:t>). This is especially relevant as structurally complex forests are crucial for harbouring biodiversity and providing ecosystem functions and services. The lack of a relationship between canopy cover/aboveground biomass and the cumulative human footprint is potentially due to replanting efforts from the forestry industry following harvest, which are required in British Columbia and often lead to single species, single aged stands (Lieffers et al., 2020). Stands of this configuration are unlikely to be found in our reference state, Strathcona Provincial Park, as it has been a protected area for over 100 years, thus leading to higher dissimilarity values.</w:t>
      </w:r>
    </w:p>
    <w:p w14:paraId="306C0A15" w14:textId="77777777" w:rsidR="00E64138" w:rsidRDefault="00CD6720">
      <w:pPr>
        <w:pStyle w:val="BodyText"/>
      </w:pPr>
      <w:r>
        <w:t>Anthropogenic effects on forest function and energy availability have rarely been examined. Here, we also examine how anthropogenic pressures influence similarity to high available energy and high energy variation forests, both hypothesized to indicate high levels of biodiversity in a number of guilds and clades (Radeloff et al., 2019; Razenkova et al., 2022). We do not find a strong influence of cumulative anthropogenic pressure on our forest functioning metrics, however, we did find that similarity to forest stands with high annual energy variability was increased in high population density areas (</w:t>
      </w:r>
      <w:hyperlink w:anchor="fig-boxplot-individual">
        <w:r>
          <w:rPr>
            <w:rStyle w:val="Hyperlink"/>
          </w:rPr>
          <w:t>Figure 6</w:t>
        </w:r>
      </w:hyperlink>
      <w:r>
        <w:t>). This increase in similarity in high density areas is potentially driven by ornamental trees and the bias for North American urban forests to be primarily deciduous trees (Clapp et al., 2014; Roman et al., 2018), which would have a stronger variation DHI component due to annual leaf senescence and green-up.</w:t>
      </w:r>
    </w:p>
    <w:p w14:paraId="3BCB960B" w14:textId="77777777" w:rsidR="00E64138" w:rsidRDefault="00CD6720">
      <w:pPr>
        <w:pStyle w:val="BodyText"/>
      </w:pPr>
      <w:r>
        <w:lastRenderedPageBreak/>
        <w:t>Further, the calculation of the DHIs is dependent on using a vegetation index or productivity estimate, in our case NDVI. Vegetation indices have been shown to saturate at high levels of canopy cover and leaf area index (Huete et al., 2002; Huete et al., 1997), which are common on Vancouver Island, and comparisons of unprotected areas to the highest 10% cover in reference states shows no significant difference (</w:t>
      </w:r>
      <w:hyperlink w:anchor="fig-boxplot-overall">
        <w:r>
          <w:rPr>
            <w:rStyle w:val="Hyperlink"/>
          </w:rPr>
          <w:t>Figure 5</w:t>
        </w:r>
      </w:hyperlink>
      <w:r>
        <w:t>). Recent research has shown that seasonality, here represented as the Variation DHI, drives functional diversity in avian assemblages, however, these results also strongly varied by region (Keyser et al., 2024). It is possible that examining anthropogenic pressure impacts in regions with more variation in canopy cover may lead to differing results depending on the amount of total variation present in canopy cover, which would in turn influence seasonality and energy availability.</w:t>
      </w:r>
    </w:p>
    <w:p w14:paraId="0C47EDFE" w14:textId="77777777" w:rsidR="00E64138" w:rsidRDefault="00CD6720">
      <w:pPr>
        <w:pStyle w:val="BodyText"/>
      </w:pPr>
      <w:r>
        <w:t>Assessing individual pressure influences on the environment is also relevant to questions of how cumulative anthropogenic pressure maps are calculate. There is currently a debate between additive and antagonistic anthropogenic pressure mapping methods, as there is little information on mechanistic interactions between pressures (Arias-Patino et al., 2024). We assess individual pressures on structural and functional similarity in forests across Vancouver Island, Canada, an advancement upon the current standard of using a single value of cumulative anthropogenic pressure (Bourgoin et al., 2024; Li et al., 2023). Similar methods could be used to examine mechanistic pressure interactions across large scales.</w:t>
      </w:r>
    </w:p>
    <w:p w14:paraId="3E81D7BB" w14:textId="77777777" w:rsidR="00E64138" w:rsidRDefault="00CD6720">
      <w:pPr>
        <w:pStyle w:val="BodyText"/>
      </w:pPr>
      <w:r>
        <w:t xml:space="preserve">We apply the Sigma Dissimilarity metric developed by Mahony et al. (2017) to determine similarity to high-integrity ecosystems, and use a matching approach to account for environmental covariates. This method accounts for the multidimesnionality of the structure and function datasets, and standardizes them so they are comparable. This is especially relevant in our case as we use four forest structural attributes and two forest function metrics. These </w:t>
      </w:r>
      <w:r>
        <w:lastRenderedPageBreak/>
        <w:t>methods are similar to other similarity metrics commonly applied in remote sensing for multivariate similarity such as spectral similarity (Schweiger et al., 2018), and phenospectral similarity (Osei Darko et al., 2024).</w:t>
      </w:r>
    </w:p>
    <w:p w14:paraId="163DEC17" w14:textId="77777777" w:rsidR="00E64138" w:rsidRDefault="00CD6720">
      <w:pPr>
        <w:pStyle w:val="BodyText"/>
      </w:pPr>
      <w:r>
        <w:t>While we are limited in number of structural variables due to the imputation of the lidar-derived dataset across the study area (Matasci et al., 2018a; Matasci et al., 2018b), future studies could directly use raw lidar datasets to create a multitude of metrics, and apply the sigma similarity method to those. This could capture additional facets of similarity which are missed when using a Canada-wide dataset with limited forest structural attributes at 30 m. New spaceborne lidar missions such as GEDI (Dubayah et al., 2020) and IceSAT-II (Neumann et al., 2019) are also providing estimates of forest structure across the globe. However, these satellites are sample based missions, and do not provide wall-to-wall coverage (Duncanson et al., 2021).</w:t>
      </w:r>
    </w:p>
    <w:p w14:paraId="6096E8F3" w14:textId="77777777" w:rsidR="00E64138" w:rsidRDefault="00CD6720">
      <w:pPr>
        <w:pStyle w:val="BodyText"/>
      </w:pPr>
      <w:r>
        <w:t xml:space="preserve">We assess multiple definitions of high quality forest across a large region using a data-driven approach. Often, it is common for reference states to be unavailable due to a lack of data on regions of high ecological integrity, especially across large regions (McNellie et al., 2020). We attempt to circumvent this by using a large, long-established protected area (Strathcona Provincial Park; </w:t>
      </w:r>
      <w:hyperlink w:anchor="fig-study">
        <w:r>
          <w:rPr>
            <w:rStyle w:val="Hyperlink"/>
          </w:rPr>
          <w:t>Figure 1</w:t>
        </w:r>
      </w:hyperlink>
      <w:r>
        <w:t>), and a matching technique that preserves ecological similarity between reference states and their counterparts. The long-established, large protected area ensures that little anthropogenic pressures or modification have been made to the landscape, while also guaranteeing that the reference state is attainable for a given topography and climate (Corlett, 2016; Hobbs et al., 2014) due to contemporary nature of the reference state. Our matching technique (coarsened exact matching, combined with an kNN approach when no exact match is available) allows us to generate reference states in a near wall-to-wall fashion, which ensures similarity between reference state and compared pixels.</w:t>
      </w:r>
    </w:p>
    <w:p w14:paraId="18738DC4" w14:textId="77777777" w:rsidR="00E64138" w:rsidRDefault="00CD6720">
      <w:pPr>
        <w:pStyle w:val="BodyText"/>
      </w:pPr>
      <w:r>
        <w:lastRenderedPageBreak/>
        <w:t>Our techniques move beyond traditional impact evaluation techniques (Ferraro, 2009) commonly used in protected area effectiveness assessments by allowing spatial reconstruction of conservation outcomes, and generating a multivariate, rather than univariate, assessment of similarity to high ecological integrity forests. While our methods in this paper use a data-driven approach to derive reference states, if an individual or organization is interested in a specific species or ecosystem, and has known locations of high quality ecosystems associated with that species or ecosystem, these methods can be applied to assess similarity to those high quality ecosystems across large regions.</w:t>
      </w:r>
    </w:p>
    <w:p w14:paraId="241269BA" w14:textId="77777777" w:rsidR="00E64138" w:rsidRDefault="00CD6720">
      <w:pPr>
        <w:pStyle w:val="Heading1"/>
      </w:pPr>
      <w:bookmarkStart w:id="52" w:name="acknowledgements"/>
      <w:bookmarkEnd w:id="51"/>
      <w:r>
        <w:t>5. Acknowledgements</w:t>
      </w:r>
    </w:p>
    <w:p w14:paraId="716ED005" w14:textId="28644B51" w:rsidR="00E64138" w:rsidRDefault="00CD6720">
      <w:pPr>
        <w:pStyle w:val="FirstParagraph"/>
      </w:pPr>
      <w:r>
        <w:t>This research was funded by NSERC support of Coops (</w:t>
      </w:r>
      <w:ins w:id="53" w:author="Coops, Nicholas" w:date="2024-11-04T07:34:00Z">
        <w:r w:rsidR="00EB619A" w:rsidRPr="00EB619A">
          <w:t>RGPIN-2024-04402</w:t>
        </w:r>
      </w:ins>
      <w:del w:id="54" w:author="Coops, Nicholas" w:date="2024-11-04T07:34:00Z">
        <w:r w:rsidDel="00EB619A">
          <w:delText>RGPIN-2018-03851</w:delText>
        </w:r>
      </w:del>
      <w:r>
        <w:t>). Remote sensing data products used in this research are free and open and available for download at </w:t>
      </w:r>
      <w:hyperlink r:id="rId18">
        <w:r>
          <w:rPr>
            <w:rStyle w:val="Hyperlink"/>
          </w:rPr>
          <w:t>https://ca.nfis.org/maps_eng.html</w:t>
        </w:r>
      </w:hyperlink>
      <w:r>
        <w:t>. The authors thank Dr. Michael A. Wulder and Dr. Joanne C. White for development and early access to these National Terrestrial Ecosystem Mapping System (NTEMS) products. They thank Dr. Elena Razenkova for early access to the Landsat-derived Dynamic Habitat Indices. ERM would like to thank the members of the IRSS for many helpful conversations throughout the preparation of this manuscript.</w:t>
      </w:r>
    </w:p>
    <w:p w14:paraId="432F4CA6" w14:textId="77777777" w:rsidR="00E64138" w:rsidRDefault="00CD6720">
      <w:pPr>
        <w:pStyle w:val="Heading1"/>
      </w:pPr>
      <w:bookmarkStart w:id="55" w:name="ethics"/>
      <w:bookmarkEnd w:id="52"/>
      <w:r>
        <w:t>6. Ethics</w:t>
      </w:r>
    </w:p>
    <w:p w14:paraId="089C4776" w14:textId="77777777" w:rsidR="00E64138" w:rsidRDefault="00CD6720">
      <w:pPr>
        <w:pStyle w:val="FirstParagraph"/>
      </w:pPr>
      <w:r>
        <w:t>The authors declare no conflicts of interest.</w:t>
      </w:r>
    </w:p>
    <w:p w14:paraId="6E6E3475" w14:textId="77777777" w:rsidR="00E64138" w:rsidRDefault="00CD6720">
      <w:pPr>
        <w:pStyle w:val="Heading1"/>
      </w:pPr>
      <w:bookmarkStart w:id="56" w:name="references"/>
      <w:bookmarkEnd w:id="55"/>
      <w:r>
        <w:t>References</w:t>
      </w:r>
    </w:p>
    <w:p w14:paraId="14DF6E5C" w14:textId="77777777" w:rsidR="00E64138" w:rsidRDefault="00CD6720">
      <w:pPr>
        <w:pStyle w:val="Bibliography"/>
      </w:pPr>
      <w:bookmarkStart w:id="57" w:name="ref-andrew2012"/>
      <w:bookmarkStart w:id="58" w:name="refs"/>
      <w:r>
        <w:t xml:space="preserve">Andrew, M.E., Wulder, M.A., Coops, N.C., 2012. Identification of </w:t>
      </w:r>
      <w:r>
        <w:rPr>
          <w:i/>
          <w:iCs/>
        </w:rPr>
        <w:t>de facto</w:t>
      </w:r>
      <w:r>
        <w:t xml:space="preserve"> protected areas in boreal canada. Biological Conservation 146, 97–107. </w:t>
      </w:r>
      <w:hyperlink r:id="rId19">
        <w:r>
          <w:rPr>
            <w:rStyle w:val="Hyperlink"/>
          </w:rPr>
          <w:t>https://doi.org/10.1016/j.biocon.2011.11.029</w:t>
        </w:r>
      </w:hyperlink>
    </w:p>
    <w:p w14:paraId="5A996AA7" w14:textId="77777777" w:rsidR="00E64138" w:rsidRDefault="00CD6720">
      <w:pPr>
        <w:pStyle w:val="Bibliography"/>
      </w:pPr>
      <w:bookmarkStart w:id="59" w:name="ref-arcese1997"/>
      <w:bookmarkEnd w:id="57"/>
      <w:r>
        <w:lastRenderedPageBreak/>
        <w:t xml:space="preserve">Arcese, P., Sinclair, A.R.E., 1997. The role of protected areas as ecological baselines. The Journal of Wildlife Management 61, 587–602. </w:t>
      </w:r>
      <w:hyperlink r:id="rId20">
        <w:r>
          <w:rPr>
            <w:rStyle w:val="Hyperlink"/>
          </w:rPr>
          <w:t>https://doi.org/10.2307/3802167</w:t>
        </w:r>
      </w:hyperlink>
    </w:p>
    <w:p w14:paraId="4A9D8174" w14:textId="77777777" w:rsidR="00E64138" w:rsidRDefault="00CD6720">
      <w:pPr>
        <w:pStyle w:val="Bibliography"/>
      </w:pPr>
      <w:bookmarkStart w:id="60" w:name="ref-arias-patino2024"/>
      <w:bookmarkEnd w:id="59"/>
      <w:r>
        <w:t xml:space="preserve">Arias-Patino, M., Johnson, C.J., Schuster, R., Wheate, R.D., Venter, O., 2024. Accuracy, uncertainty, and biases in cumulative pressure mapping. Ecological Indicators 166, 112407. </w:t>
      </w:r>
      <w:hyperlink r:id="rId21">
        <w:r>
          <w:rPr>
            <w:rStyle w:val="Hyperlink"/>
          </w:rPr>
          <w:t>https://doi.org/10.1016/j.ecolind.2024.112407</w:t>
        </w:r>
      </w:hyperlink>
    </w:p>
    <w:p w14:paraId="177C117D" w14:textId="77777777" w:rsidR="00E64138" w:rsidRDefault="00CD6720">
      <w:pPr>
        <w:pStyle w:val="Bibliography"/>
      </w:pPr>
      <w:bookmarkStart w:id="61" w:name="ref-balaguer2014"/>
      <w:bookmarkEnd w:id="60"/>
      <w:r>
        <w:t xml:space="preserve">Balaguer, L., Escudero, A., Martín-Duque, J.F., Mola, I., Aronson, J., 2014. The historical reference in restoration ecology: Re-defining a cornerstone concept. Biological Conservation 176, 12–20. </w:t>
      </w:r>
      <w:hyperlink r:id="rId22">
        <w:r>
          <w:rPr>
            <w:rStyle w:val="Hyperlink"/>
          </w:rPr>
          <w:t>https://doi.org/10.1016/j.biocon.2014.05.007</w:t>
        </w:r>
      </w:hyperlink>
    </w:p>
    <w:p w14:paraId="0DB7B3CB" w14:textId="77777777" w:rsidR="00E64138" w:rsidRDefault="00CD6720">
      <w:pPr>
        <w:pStyle w:val="Bibliography"/>
      </w:pPr>
      <w:bookmarkStart w:id="62" w:name="ref-becker2023"/>
      <w:bookmarkEnd w:id="61"/>
      <w:r>
        <w:t xml:space="preserve">Becker, A., Russo, S., Puliti, S., Lang, N., Schindler, K., Wegner, J.D., 2023. Country-wide retrieval of forest structure from optical and SAR satellite imagery with deep ensembles. ISPRS Journal of Photogrammetry and Remote Sensing 195, 269–286. </w:t>
      </w:r>
      <w:hyperlink r:id="rId23">
        <w:r>
          <w:rPr>
            <w:rStyle w:val="Hyperlink"/>
          </w:rPr>
          <w:t>https://doi.org/10.1016/j.isprsjprs.2022.11.011</w:t>
        </w:r>
      </w:hyperlink>
    </w:p>
    <w:p w14:paraId="5B791BE1" w14:textId="77777777" w:rsidR="00E64138" w:rsidRDefault="00CD6720">
      <w:pPr>
        <w:pStyle w:val="Bibliography"/>
      </w:pPr>
      <w:bookmarkStart w:id="63" w:name="ref-bourgoin2024"/>
      <w:bookmarkEnd w:id="62"/>
      <w:r>
        <w:t xml:space="preserve">Bourgoin, C., Ceccherini, G., Girardello, M., Vancutsem, C., Avitabile, V., Beck, P.S.A., Beuchle, R., Blanc, L., Duveiller, G., Migliavacca, M., Vieilledent, G., Cescatti, A., Achard, F., 2024. Human degradation of tropical moist forests is greater than previously estimated. Nature 631, 570–576. </w:t>
      </w:r>
      <w:hyperlink r:id="rId24">
        <w:r>
          <w:rPr>
            <w:rStyle w:val="Hyperlink"/>
          </w:rPr>
          <w:t>https://doi.org/10.1038/s41586-024-07629-0</w:t>
        </w:r>
      </w:hyperlink>
    </w:p>
    <w:p w14:paraId="502F7C3A" w14:textId="77777777" w:rsidR="00E64138" w:rsidRDefault="00CD6720">
      <w:pPr>
        <w:pStyle w:val="Bibliography"/>
      </w:pPr>
      <w:bookmarkStart w:id="64" w:name="ref-brumelis2011"/>
      <w:bookmarkEnd w:id="63"/>
      <w:r>
        <w:t xml:space="preserve">Brumelis, G., Jonsson, B.G., Kouki, J., Kuuluvainen, T., Shorohova, E., 2011. </w:t>
      </w:r>
      <w:hyperlink r:id="rId25">
        <w:r>
          <w:rPr>
            <w:rStyle w:val="Hyperlink"/>
          </w:rPr>
          <w:t>Forest naturalness in northern Europe: perspectives on processes, structures and species diversity</w:t>
        </w:r>
      </w:hyperlink>
      <w:r>
        <w:t>. Silva Fennica 45.</w:t>
      </w:r>
    </w:p>
    <w:p w14:paraId="48BD8FB7" w14:textId="77777777" w:rsidR="00E64138" w:rsidRDefault="00CD6720">
      <w:pPr>
        <w:pStyle w:val="Bibliography"/>
      </w:pPr>
      <w:bookmarkStart w:id="65" w:name="ref-burns1990"/>
      <w:bookmarkEnd w:id="64"/>
      <w:r>
        <w:t>Burns, R.M., 1990. Silvics of North America. U.S. Department of Agriculture, Forest Service.</w:t>
      </w:r>
    </w:p>
    <w:p w14:paraId="2B3F46BC" w14:textId="77777777" w:rsidR="00E64138" w:rsidRDefault="00CD6720">
      <w:pPr>
        <w:pStyle w:val="Bibliography"/>
      </w:pPr>
      <w:bookmarkStart w:id="66" w:name="ref-cardinale2012"/>
      <w:bookmarkEnd w:id="65"/>
      <w:r>
        <w:t xml:space="preserve">Cardinale, B.J., Duffy, J.E., Gonzalez, A., Hooper, D.U., Perrings, C., Venail, P., Narwani, A., Mace, G.M., Tilman, D., Wardle, D.A., Kinzig, A.P., Daily, G.C., Loreau, M., Grace, J.B., Larigauderie, A., </w:t>
      </w:r>
      <w:r>
        <w:lastRenderedPageBreak/>
        <w:t xml:space="preserve">Srivastava, D.S., Naeem, S., 2012. Biodiversity loss and its impact on humanity. Nature 486, 59–67. </w:t>
      </w:r>
      <w:hyperlink r:id="rId26">
        <w:r>
          <w:rPr>
            <w:rStyle w:val="Hyperlink"/>
          </w:rPr>
          <w:t>https://doi.org/10.1038/nature11148</w:t>
        </w:r>
      </w:hyperlink>
    </w:p>
    <w:p w14:paraId="35895950" w14:textId="77777777" w:rsidR="00E64138" w:rsidRDefault="00CD6720">
      <w:pPr>
        <w:pStyle w:val="Bibliography"/>
      </w:pPr>
      <w:bookmarkStart w:id="67" w:name="ref-clapp2014"/>
      <w:bookmarkEnd w:id="66"/>
      <w:r>
        <w:t xml:space="preserve">Clapp, J.C., Ryan III, H.D.P., Harper, R.W., Bloniarz, D.V., 2014. Rationale for the increased use of conifers as functional green infrastructure: A literature review and synthesis. Arboricultural Journal 36, 161–178. </w:t>
      </w:r>
      <w:hyperlink r:id="rId27">
        <w:r>
          <w:rPr>
            <w:rStyle w:val="Hyperlink"/>
          </w:rPr>
          <w:t>https://doi.org/10.1080/03071375.2014.950861</w:t>
        </w:r>
      </w:hyperlink>
    </w:p>
    <w:p w14:paraId="713422AF" w14:textId="77777777" w:rsidR="00E64138" w:rsidRDefault="00CD6720">
      <w:pPr>
        <w:pStyle w:val="Bibliography"/>
      </w:pPr>
      <w:bookmarkStart w:id="68" w:name="ref-reporto2023"/>
      <w:bookmarkEnd w:id="67"/>
      <w:r>
        <w:t>Convention on Biological Diversity, 2023. Report of the conference of the parties to the Convention on Biological Diversity on the second part of its fifteenth meeting (No. CBD/COP/15/17).</w:t>
      </w:r>
    </w:p>
    <w:p w14:paraId="78237E7E" w14:textId="77777777" w:rsidR="00E64138" w:rsidRDefault="00CD6720">
      <w:pPr>
        <w:pStyle w:val="Bibliography"/>
      </w:pPr>
      <w:bookmarkStart w:id="69" w:name="ref-coops2019"/>
      <w:bookmarkEnd w:id="68"/>
      <w:r>
        <w:t xml:space="preserve">Coops, N.C., Bolton, D.K., Hobi, M.L., Radeloff, V.C., 2019. Untangling multiple species richness hypothesis globally using remote sensing habitat indices. Ecological Indicators 107. </w:t>
      </w:r>
      <w:hyperlink r:id="rId28">
        <w:r>
          <w:rPr>
            <w:rStyle w:val="Hyperlink"/>
          </w:rPr>
          <w:t>https://doi.org/10.1016/j.ecolind.2019.105567</w:t>
        </w:r>
      </w:hyperlink>
    </w:p>
    <w:p w14:paraId="04B8AFC6" w14:textId="77777777" w:rsidR="00E64138" w:rsidRDefault="00CD6720">
      <w:pPr>
        <w:pStyle w:val="Bibliography"/>
      </w:pPr>
      <w:bookmarkStart w:id="70" w:name="ref-WOS:000265076300011"/>
      <w:bookmarkEnd w:id="69"/>
      <w:r>
        <w:t xml:space="preserve">Coops, N.C., Waring, R.H., Wulder, M.A., Pidgeon, A.M., Radeloff, V.C., 2009. Bird diversity: A predictable function of satellite-derived estimates of seasonal variation in canopy light absorbance across the united states. JOURNAL OF BIOGEOGRAPHY 36, 905–918. </w:t>
      </w:r>
      <w:hyperlink r:id="rId29">
        <w:r>
          <w:rPr>
            <w:rStyle w:val="Hyperlink"/>
          </w:rPr>
          <w:t>https://doi.org/10.1111/j.1365-2699.2008.02053.x</w:t>
        </w:r>
      </w:hyperlink>
    </w:p>
    <w:p w14:paraId="3C3BE61E" w14:textId="77777777" w:rsidR="00E64138" w:rsidRDefault="00CD6720">
      <w:pPr>
        <w:pStyle w:val="Bibliography"/>
      </w:pPr>
      <w:bookmarkStart w:id="71" w:name="ref-corlett2016"/>
      <w:bookmarkEnd w:id="70"/>
      <w:r>
        <w:t xml:space="preserve">Corlett, R.T., 2016. Restoration, reintroduction, and rewilding in a changing world. Trends in Ecology &amp; Evolution 31, 453–462. </w:t>
      </w:r>
      <w:hyperlink r:id="rId30">
        <w:r>
          <w:rPr>
            <w:rStyle w:val="Hyperlink"/>
          </w:rPr>
          <w:t>https://doi.org/10.1016/j.tree.2016.02.017</w:t>
        </w:r>
      </w:hyperlink>
    </w:p>
    <w:p w14:paraId="60F7E6A9" w14:textId="77777777" w:rsidR="00E64138" w:rsidRDefault="00CD6720">
      <w:pPr>
        <w:pStyle w:val="Bibliography"/>
      </w:pPr>
      <w:bookmarkStart w:id="72" w:name="ref-daniels2006"/>
      <w:bookmarkEnd w:id="71"/>
      <w:r>
        <w:t xml:space="preserve">Daniels, L.D., Gray, R.W., 2006. Disturbance regimes in coastal British Columbia. Journal of Ecosystems and Management 7. </w:t>
      </w:r>
      <w:hyperlink r:id="rId31">
        <w:r>
          <w:rPr>
            <w:rStyle w:val="Hyperlink"/>
          </w:rPr>
          <w:t>https://doi.org/10.22230/jem.2006v7n2a542</w:t>
        </w:r>
      </w:hyperlink>
    </w:p>
    <w:p w14:paraId="2158D277" w14:textId="77777777" w:rsidR="00E64138" w:rsidRDefault="00CD6720">
      <w:pPr>
        <w:pStyle w:val="Bibliography"/>
      </w:pPr>
      <w:bookmarkStart w:id="73" w:name="ref-dirzo2003"/>
      <w:bookmarkEnd w:id="72"/>
      <w:r>
        <w:t xml:space="preserve">Dirzo, R., Raven, P.H., 2003. Global State of Biodiversity and Loss. Annual Review of Environment and Resources 28, 137–167. </w:t>
      </w:r>
      <w:hyperlink r:id="rId32">
        <w:r>
          <w:rPr>
            <w:rStyle w:val="Hyperlink"/>
          </w:rPr>
          <w:t>https://doi.org/10.1146/annurev.energy.28.050302.105532</w:t>
        </w:r>
      </w:hyperlink>
    </w:p>
    <w:p w14:paraId="678ED660" w14:textId="77777777" w:rsidR="00E64138" w:rsidRDefault="00CD6720">
      <w:pPr>
        <w:pStyle w:val="Bibliography"/>
      </w:pPr>
      <w:bookmarkStart w:id="74" w:name="ref-dubayah2020"/>
      <w:bookmarkEnd w:id="73"/>
      <w:r>
        <w:lastRenderedPageBreak/>
        <w:t xml:space="preserve">Dubayah, R., Blair, J.B., Goetz, S., Fatoyinbo, L., Hansen, M., Healey, S., Hofton, M., Hurtt, G., Kellner, J., Luthcke, S., Armston, J., Tang, H., Duncanson, L., Hancock, S., Jantz, P., Marselis, S., Patterson, P.L., Qi, W., Silva, C., 2020. The Global Ecosystem Dynamics Investigation: High-resolution laser ranging of the Earth’s forests and topography. Science of Remote Sensing 1, 100002. </w:t>
      </w:r>
      <w:hyperlink r:id="rId33">
        <w:r>
          <w:rPr>
            <w:rStyle w:val="Hyperlink"/>
          </w:rPr>
          <w:t>https://doi.org/10.1016/j.srs.2020.100002</w:t>
        </w:r>
      </w:hyperlink>
    </w:p>
    <w:p w14:paraId="6DC31516" w14:textId="77777777" w:rsidR="00E64138" w:rsidRDefault="00CD6720">
      <w:pPr>
        <w:pStyle w:val="Bibliography"/>
      </w:pPr>
      <w:bookmarkStart w:id="75" w:name="ref-duncanson2021"/>
      <w:bookmarkEnd w:id="74"/>
      <w:r>
        <w:t xml:space="preserve">Duncanson, L., Neuenschwander, A., Silva, C.A., Montesano, P., Guenther, E., Thomas, N., Hancock, S., Minor, D., White, J., Wulder, M., Armston, J., 2021. 2021 IEEE international geoscience and remote sensing symposium IGARSS. pp. 670–672. </w:t>
      </w:r>
      <w:hyperlink r:id="rId34">
        <w:r>
          <w:rPr>
            <w:rStyle w:val="Hyperlink"/>
          </w:rPr>
          <w:t>https://doi.org/10.1109/IGARSS47720.2021.9553209</w:t>
        </w:r>
      </w:hyperlink>
    </w:p>
    <w:p w14:paraId="700CE2A1" w14:textId="77777777" w:rsidR="00E64138" w:rsidRDefault="00CD6720">
      <w:pPr>
        <w:pStyle w:val="Bibliography"/>
      </w:pPr>
      <w:bookmarkStart w:id="76" w:name="ref-ferraro2009"/>
      <w:bookmarkEnd w:id="75"/>
      <w:r>
        <w:t xml:space="preserve">Ferraro, P.J., 2009. Counterfactual thinking and impact evaluation in environmental policy. New Directions for Evaluation 2009, 75–84. </w:t>
      </w:r>
      <w:hyperlink r:id="rId35">
        <w:r>
          <w:rPr>
            <w:rStyle w:val="Hyperlink"/>
          </w:rPr>
          <w:t>https://doi.org/10.1002/ev.297</w:t>
        </w:r>
      </w:hyperlink>
    </w:p>
    <w:p w14:paraId="395F1B39" w14:textId="77777777" w:rsidR="00E64138" w:rsidRDefault="00CD6720">
      <w:pPr>
        <w:pStyle w:val="Bibliography"/>
      </w:pPr>
      <w:bookmarkStart w:id="77" w:name="ref-goodbody2023"/>
      <w:bookmarkEnd w:id="76"/>
      <w:r>
        <w:t xml:space="preserve">Goodbody, T.R.H., Coops, N.C., Queinnec, M., White, J.C., Tompalski, P., Hudak, A.T., Auty, D., Valbuena, R., LeBoeuf, A., Sinclair, I., McCartney, G., Prieur, J.-F., Woods, M.E., 2023. sgsR: A structurally guided sampling toolbox for LiDAR-based forest inventories. Forestry: An International Journal of Forest Research cpac055. </w:t>
      </w:r>
      <w:hyperlink r:id="rId36">
        <w:r>
          <w:rPr>
            <w:rStyle w:val="Hyperlink"/>
          </w:rPr>
          <w:t>https://doi.org/10.1093/forestry/cpac055</w:t>
        </w:r>
      </w:hyperlink>
    </w:p>
    <w:p w14:paraId="10A4205E" w14:textId="77777777" w:rsidR="00E64138" w:rsidRDefault="00CD6720">
      <w:pPr>
        <w:pStyle w:val="Bibliography"/>
      </w:pPr>
      <w:bookmarkStart w:id="78" w:name="ref-gorelick2017"/>
      <w:bookmarkEnd w:id="77"/>
      <w:r>
        <w:t xml:space="preserve">Gorelick, N., Hancher, M., Dixon, M., Ilyushchenko, S., Thau, D., Moore, R., 2017. Google Earth Engine: Planetary-scale geospatial analysis for everyone. Remote Sensing of Environment, Big Remotely Sensed Data: tools, applications and experiences 202, 18–27. </w:t>
      </w:r>
      <w:hyperlink r:id="rId37">
        <w:r>
          <w:rPr>
            <w:rStyle w:val="Hyperlink"/>
          </w:rPr>
          <w:t>https://doi.org/10.1016/j.rse.2017.06.031</w:t>
        </w:r>
      </w:hyperlink>
    </w:p>
    <w:p w14:paraId="037A74A5" w14:textId="77777777" w:rsidR="00E64138" w:rsidRDefault="00CD6720">
      <w:pPr>
        <w:pStyle w:val="Bibliography"/>
      </w:pPr>
      <w:bookmarkStart w:id="79" w:name="ref-grantham2020"/>
      <w:bookmarkEnd w:id="78"/>
      <w:r>
        <w:t xml:space="preserve">Grantham, H.S., Duncan, A., Evans, T.D., Jones, K.R., Beyer, H.L., Schuster, R., Walston, J., Ray, J.C., Robinson, J.G., Callow, M., Clements, T., Costa, H.M., DeGemmis, A., Elsen, P.R., Ervin, J., Franco, P., Goldman, E., Goetz, S., Hansen, A., Hofsvang, E., Jantz, P., Jupiter, S., Kang, A., Langhammer, </w:t>
      </w:r>
      <w:r>
        <w:lastRenderedPageBreak/>
        <w:t xml:space="preserve">P., Laurance, W.F., Lieberman, S., Linkie, M., Malhi, Y., Maxwell, S., Mendez, M., Mittermeier, R., Murray, N.J., Possingham, H., Radachowsky, J., Saatchi, S., Samper, C., Silverman, J., Shapiro, A., Strassburg, B., Stevens, T., Stokes, E., Taylor, R., Tear, T., Tizard, R., Venter, O., Visconti, P., Wang, S., Watson, J.E.M., 2020. Anthropogenic modification of forests means only 40. Nature Communications 11, 5978. </w:t>
      </w:r>
      <w:hyperlink r:id="rId38">
        <w:r>
          <w:rPr>
            <w:rStyle w:val="Hyperlink"/>
          </w:rPr>
          <w:t>https://doi.org/10.1038/s41467-020-19493-3</w:t>
        </w:r>
      </w:hyperlink>
    </w:p>
    <w:p w14:paraId="0BD97DCA" w14:textId="77777777" w:rsidR="00E64138" w:rsidRDefault="00CD6720">
      <w:pPr>
        <w:pStyle w:val="Bibliography"/>
      </w:pPr>
      <w:bookmarkStart w:id="80" w:name="ref-hansen2019"/>
      <w:bookmarkEnd w:id="79"/>
      <w:r>
        <w:t xml:space="preserve">Hansen, A., Barnett, K., Jantz, P., Phillips, L., Goetz, S.J., Hansen, M., Venter, O., Watson, J.E.M., Burns, P., Atkinson, S., Rodríguez-Buritica, S., Ervin, J., Virnig, A., Supples, C., De Camargo, R., 2019. Global humid tropics forest structural condition and forest structural integrity maps. Scientific Data 6, 232. </w:t>
      </w:r>
      <w:hyperlink r:id="rId39">
        <w:r>
          <w:rPr>
            <w:rStyle w:val="Hyperlink"/>
          </w:rPr>
          <w:t>https://doi.org/10.1038/s41597-019-0214-3</w:t>
        </w:r>
      </w:hyperlink>
    </w:p>
    <w:p w14:paraId="31BB696D" w14:textId="77777777" w:rsidR="00E64138" w:rsidRDefault="00CD6720">
      <w:pPr>
        <w:pStyle w:val="Bibliography"/>
      </w:pPr>
      <w:bookmarkStart w:id="81" w:name="ref-hansen2020"/>
      <w:bookmarkEnd w:id="80"/>
      <w:r>
        <w:t xml:space="preserve">Hansen, A.J., Burns, P., Ervin, J., Goetz, S.J., Hansen, M., Venter, O., Watson, J.E.M., Jantz, P.A., Virnig, A.L.S., Barnett, K., Pillay, R., Atkinson, S., Supples, C., Rodríguez-Buritica, S., Armenteras, D., 2020. A policy-driven framework for conserving the best of Earth’s remaining moist tropical forests. Nature Ecology &amp; Evolution 4, 1377–1384. </w:t>
      </w:r>
      <w:hyperlink r:id="rId40">
        <w:r>
          <w:rPr>
            <w:rStyle w:val="Hyperlink"/>
          </w:rPr>
          <w:t>https://doi.org/10.1038/s41559-020-1274-7</w:t>
        </w:r>
      </w:hyperlink>
    </w:p>
    <w:p w14:paraId="7DC85987" w14:textId="77777777" w:rsidR="00E64138" w:rsidRDefault="00CD6720">
      <w:pPr>
        <w:pStyle w:val="Bibliography"/>
      </w:pPr>
      <w:bookmarkStart w:id="82" w:name="ref-harfoot2018"/>
      <w:bookmarkEnd w:id="81"/>
      <w:r>
        <w:t xml:space="preserve">Harfoot, M.B.J., Tittensor, D.P., Knight, S., Arnell, A.P., Blyth, S., Brooks, S., Butchart, S.H.M., Hutton, J., Jones, M.I., Kapos, V., Scharlemann, J.P.W., Burgess, N.D., 2018. Present and future biodiversity risks from fossil fuel exploitation. Conservation Letters 11, e12448. </w:t>
      </w:r>
      <w:hyperlink r:id="rId41">
        <w:r>
          <w:rPr>
            <w:rStyle w:val="Hyperlink"/>
          </w:rPr>
          <w:t>https://doi.org/10.1111/conl.12448</w:t>
        </w:r>
      </w:hyperlink>
    </w:p>
    <w:p w14:paraId="0A1F9592" w14:textId="77777777" w:rsidR="00E64138" w:rsidRDefault="00CD6720">
      <w:pPr>
        <w:pStyle w:val="Bibliography"/>
      </w:pPr>
      <w:bookmarkStart w:id="83" w:name="ref-hedwall2019"/>
      <w:bookmarkEnd w:id="82"/>
      <w:r>
        <w:t xml:space="preserve">Hedwall, P.-O., Gustafsson, L., Brunet, J., Lindbladh, M., Axelsson, A.-L., Strengbom, J., 2019. Half a century of multiple anthropogenic stressors has altered northern forest understory plant communities. ECOLOGICAL APPLICATIONS 29, e01874. </w:t>
      </w:r>
      <w:hyperlink r:id="rId42">
        <w:r>
          <w:rPr>
            <w:rStyle w:val="Hyperlink"/>
          </w:rPr>
          <w:t>https://doi.org/10.1002/eap.1874</w:t>
        </w:r>
      </w:hyperlink>
    </w:p>
    <w:p w14:paraId="78B9A986" w14:textId="77777777" w:rsidR="00E64138" w:rsidRDefault="00CD6720">
      <w:pPr>
        <w:pStyle w:val="Bibliography"/>
      </w:pPr>
      <w:bookmarkStart w:id="84" w:name="ref-hermosilla2015"/>
      <w:bookmarkEnd w:id="83"/>
      <w:r>
        <w:t xml:space="preserve">Hermosilla, T., Wulder, M.A., White, J.C., Coops, N.C., Hobart, G.W., 2015. An integrated landsat time series protocol for change detection and generation of annual gap-free surface reflectance </w:t>
      </w:r>
      <w:r>
        <w:lastRenderedPageBreak/>
        <w:t xml:space="preserve">composites. Remote Sensing of Environment 158, 220234. </w:t>
      </w:r>
      <w:hyperlink r:id="rId43">
        <w:r>
          <w:rPr>
            <w:rStyle w:val="Hyperlink"/>
          </w:rPr>
          <w:t>https://doi.org/10.1016/j.rse.2014.11.005</w:t>
        </w:r>
      </w:hyperlink>
    </w:p>
    <w:p w14:paraId="05A96F52" w14:textId="77777777" w:rsidR="00E64138" w:rsidRDefault="00CD6720">
      <w:pPr>
        <w:pStyle w:val="Bibliography"/>
      </w:pPr>
      <w:bookmarkStart w:id="85" w:name="ref-hermosilla2016"/>
      <w:bookmarkEnd w:id="84"/>
      <w:r>
        <w:t xml:space="preserve">Hermosilla, T., Wulder, M.A., White, J.C., Coops, N.C., Hobart, G.W., Campbell, L.B., 2016. Mass data processing of time series landsat imagery: Pixels to data products for forest monitoring. International Journal of Digital Earth 9, 10351054. </w:t>
      </w:r>
      <w:hyperlink r:id="rId44">
        <w:r>
          <w:rPr>
            <w:rStyle w:val="Hyperlink"/>
          </w:rPr>
          <w:t>https://doi.org/10.1080/17538947.2016.1187673</w:t>
        </w:r>
      </w:hyperlink>
    </w:p>
    <w:p w14:paraId="50205728" w14:textId="77777777" w:rsidR="00E64138" w:rsidRDefault="00CD6720">
      <w:pPr>
        <w:pStyle w:val="Bibliography"/>
      </w:pPr>
      <w:bookmarkStart w:id="86" w:name="ref-hernangómez2023"/>
      <w:bookmarkEnd w:id="85"/>
      <w:r>
        <w:t xml:space="preserve">Hernangómez, D., 2023a. Using the tidyverse with terra objects: the tidyterra package. Journal of Open Source Software 8, 5751. </w:t>
      </w:r>
      <w:hyperlink r:id="rId45">
        <w:r>
          <w:rPr>
            <w:rStyle w:val="Hyperlink"/>
          </w:rPr>
          <w:t>https://doi.org/10.21105/joss.05751</w:t>
        </w:r>
      </w:hyperlink>
    </w:p>
    <w:p w14:paraId="03BC867B" w14:textId="77777777" w:rsidR="00E64138" w:rsidRDefault="00CD6720">
      <w:pPr>
        <w:pStyle w:val="Bibliography"/>
      </w:pPr>
      <w:bookmarkStart w:id="87" w:name="ref-R-tidyterra"/>
      <w:bookmarkEnd w:id="86"/>
      <w:r>
        <w:t xml:space="preserve">Hernangómez, D., 2023b. Using the tidyverse with terra objects: The tidyterra package. Journal of Open Source Software 8, 5751. </w:t>
      </w:r>
      <w:hyperlink r:id="rId46">
        <w:r>
          <w:rPr>
            <w:rStyle w:val="Hyperlink"/>
          </w:rPr>
          <w:t>https://doi.org/10.21105/joss.05751</w:t>
        </w:r>
      </w:hyperlink>
    </w:p>
    <w:p w14:paraId="727FD434" w14:textId="77777777" w:rsidR="00E64138" w:rsidRDefault="00CD6720">
      <w:pPr>
        <w:pStyle w:val="Bibliography"/>
      </w:pPr>
      <w:bookmarkStart w:id="88" w:name="ref-R-terra"/>
      <w:bookmarkEnd w:id="87"/>
      <w:r>
        <w:t xml:space="preserve">Hijmans, R.J., 2024. </w:t>
      </w:r>
      <w:hyperlink r:id="rId47">
        <w:r>
          <w:rPr>
            <w:rStyle w:val="Hyperlink"/>
          </w:rPr>
          <w:t>Terra: Spatial data analysis</w:t>
        </w:r>
      </w:hyperlink>
      <w:r>
        <w:t>.</w:t>
      </w:r>
    </w:p>
    <w:p w14:paraId="2CFCBF96" w14:textId="77777777" w:rsidR="00E64138" w:rsidRDefault="00CD6720">
      <w:pPr>
        <w:pStyle w:val="Bibliography"/>
      </w:pPr>
      <w:bookmarkStart w:id="89" w:name="ref-hirsh-pearson2022"/>
      <w:bookmarkEnd w:id="88"/>
      <w:r>
        <w:t xml:space="preserve">Hirsh-Pearson, K., Johnson, C.J., Schuster, R., Wheate, R.D., Venter, O., 2022. Canada’s human footprint reveals large intact areas juxtaposed against areas under immense anthropogenic pressure. FACETS 7, 398–419. </w:t>
      </w:r>
      <w:hyperlink r:id="rId48">
        <w:r>
          <w:rPr>
            <w:rStyle w:val="Hyperlink"/>
          </w:rPr>
          <w:t>https://doi.org/10.1139/facets-2021-0063</w:t>
        </w:r>
      </w:hyperlink>
    </w:p>
    <w:p w14:paraId="774E9828" w14:textId="77777777" w:rsidR="00E64138" w:rsidRDefault="00CD6720">
      <w:pPr>
        <w:pStyle w:val="Bibliography"/>
      </w:pPr>
      <w:bookmarkStart w:id="90" w:name="ref-hirsh-pearson"/>
      <w:bookmarkEnd w:id="89"/>
      <w:r>
        <w:t xml:space="preserve">Hirsh-Pearson, K., Johnson, C., Schuster, R., Wheate, R., Venter, O., n.d. The Canadian Human Footprint. </w:t>
      </w:r>
      <w:hyperlink r:id="rId49">
        <w:r>
          <w:rPr>
            <w:rStyle w:val="Hyperlink"/>
          </w:rPr>
          <w:t>https://doi.org/10.5683/SP2/EVKAVL</w:t>
        </w:r>
      </w:hyperlink>
    </w:p>
    <w:p w14:paraId="1D303F5A" w14:textId="77777777" w:rsidR="00E64138" w:rsidRDefault="00CD6720">
      <w:pPr>
        <w:pStyle w:val="Bibliography"/>
      </w:pPr>
      <w:bookmarkStart w:id="91" w:name="ref-hobbs2014"/>
      <w:bookmarkEnd w:id="90"/>
      <w:r>
        <w:t xml:space="preserve">Hobbs, R.J., Higgs, E., Hall, C.M., Bridgewater, P., Chapin III, F.S., Ellis, E.C., Ewel, J.J., Hallett, L.M., Harris, J., Hulvey, K.B., Jackson, S.T., Kennedy, P.L., Kueffer, C., Lach, L., Lantz, T.C., Lugo, A.E., Mascaro, J., Murphy, S.D., Nelson, C.R., Perring, M.P., Richardson, D.M., Seastedt, T.R., Standish, R.J., Starzomski, B.M., Suding, K.N., Tognetti, P.M., Yakob, L., Yung, L., 2014. Managing the whole landscape: historical, hybrid, and novel ecosystems. Frontiers in Ecology and the Environment 12, 557–564. </w:t>
      </w:r>
      <w:hyperlink r:id="rId50">
        <w:r>
          <w:rPr>
            <w:rStyle w:val="Hyperlink"/>
          </w:rPr>
          <w:t>https://doi.org/10.1890/130300</w:t>
        </w:r>
      </w:hyperlink>
    </w:p>
    <w:p w14:paraId="5EFB2D3F" w14:textId="77777777" w:rsidR="00E64138" w:rsidRDefault="00CD6720">
      <w:pPr>
        <w:pStyle w:val="Bibliography"/>
      </w:pPr>
      <w:bookmarkStart w:id="92" w:name="ref-huete2002"/>
      <w:bookmarkEnd w:id="91"/>
      <w:r>
        <w:lastRenderedPageBreak/>
        <w:t xml:space="preserve">Huete, A., Didan, K., Miura, T., Rodriguez, E.P., Gao, X., Ferreira, L.G., 2002. Overview of the radiometric and biophysical performance of the MODIS vegetation indices. Remote Sensing of Environment 83, 195–213. </w:t>
      </w:r>
      <w:hyperlink r:id="rId51">
        <w:r>
          <w:rPr>
            <w:rStyle w:val="Hyperlink"/>
          </w:rPr>
          <w:t>https://doi.org/10.1016/S0034-4257(02)00096-2</w:t>
        </w:r>
      </w:hyperlink>
    </w:p>
    <w:p w14:paraId="6503A3A6" w14:textId="77777777" w:rsidR="00E64138" w:rsidRDefault="00CD6720">
      <w:pPr>
        <w:pStyle w:val="Bibliography"/>
      </w:pPr>
      <w:bookmarkStart w:id="93" w:name="ref-huete1997"/>
      <w:bookmarkEnd w:id="92"/>
      <w:r>
        <w:t xml:space="preserve">Huete, A.R., Liu, H., Leeuwen, W.J.D. van, 1997. IGARSS’97. 1997 IEEE international geoscience and remote sensing symposium proceedings. Remote sensing - a scientific vision for sustainable development. pp. 1966–1968 vol.4. </w:t>
      </w:r>
      <w:hyperlink r:id="rId52">
        <w:r>
          <w:rPr>
            <w:rStyle w:val="Hyperlink"/>
          </w:rPr>
          <w:t>https://doi.org/10.1109/IGARSS.1997.609169</w:t>
        </w:r>
      </w:hyperlink>
    </w:p>
    <w:p w14:paraId="57AA085F" w14:textId="77777777" w:rsidR="00E64138" w:rsidRDefault="00CD6720">
      <w:pPr>
        <w:pStyle w:val="Bibliography"/>
      </w:pPr>
      <w:bookmarkStart w:id="94" w:name="ref-iacus2012"/>
      <w:bookmarkEnd w:id="93"/>
      <w:r>
        <w:t xml:space="preserve">Iacus, S.M., King, G., Porro, G., 2012. Causal Inference without Balance Checking: Coarsened Exact Matching. Political Analysis 20, 1–24. </w:t>
      </w:r>
      <w:hyperlink r:id="rId53">
        <w:r>
          <w:rPr>
            <w:rStyle w:val="Hyperlink"/>
          </w:rPr>
          <w:t>https://doi.org/10.1093/pan/mpr013</w:t>
        </w:r>
      </w:hyperlink>
    </w:p>
    <w:p w14:paraId="31100206" w14:textId="77777777" w:rsidR="00E64138" w:rsidRDefault="00CD6720">
      <w:pPr>
        <w:pStyle w:val="Bibliography"/>
      </w:pPr>
      <w:bookmarkStart w:id="95" w:name="ref-joppa2009"/>
      <w:bookmarkEnd w:id="94"/>
      <w:r>
        <w:t xml:space="preserve">Joppa, L.N., Pfaff, A., 2009. High and Far: Biases in the Location of Protected Areas. PLOS ONE 4, e8273. </w:t>
      </w:r>
      <w:hyperlink r:id="rId54">
        <w:r>
          <w:rPr>
            <w:rStyle w:val="Hyperlink"/>
          </w:rPr>
          <w:t>https://doi.org/10.1371/journal.pone.0008273</w:t>
        </w:r>
      </w:hyperlink>
    </w:p>
    <w:p w14:paraId="4E2A6E08" w14:textId="77777777" w:rsidR="00E64138" w:rsidRDefault="00CD6720">
      <w:pPr>
        <w:pStyle w:val="Bibliography"/>
      </w:pPr>
      <w:bookmarkStart w:id="96" w:name="ref-R-rstatix"/>
      <w:bookmarkEnd w:id="95"/>
      <w:r>
        <w:t xml:space="preserve">Kassambara, A., 2023. </w:t>
      </w:r>
      <w:hyperlink r:id="rId55">
        <w:r>
          <w:rPr>
            <w:rStyle w:val="Hyperlink"/>
          </w:rPr>
          <w:t>Rstatix: Pipe-friendly framework for basic statistical tests</w:t>
        </w:r>
      </w:hyperlink>
      <w:r>
        <w:t>.</w:t>
      </w:r>
    </w:p>
    <w:p w14:paraId="4CCBF82E" w14:textId="77777777" w:rsidR="00E64138" w:rsidRDefault="00CD6720">
      <w:pPr>
        <w:pStyle w:val="Bibliography"/>
      </w:pPr>
      <w:bookmarkStart w:id="97" w:name="ref-keyser2024"/>
      <w:bookmarkEnd w:id="96"/>
      <w:r>
        <w:t xml:space="preserve">Keyser, S.R., Pauli, J.N., Fink, D., Radeloff, V.C., Pigot, A.L., Zuckerberg, B., 2024. Seasonality Structures Avian Functional Diversity and Niche Packing Across North America. Ecology Letters 27, e14521. </w:t>
      </w:r>
      <w:hyperlink r:id="rId56">
        <w:r>
          <w:rPr>
            <w:rStyle w:val="Hyperlink"/>
          </w:rPr>
          <w:t>https://doi.org/10.1111/ele.14521</w:t>
        </w:r>
      </w:hyperlink>
    </w:p>
    <w:p w14:paraId="47FCDD4B" w14:textId="77777777" w:rsidR="00E64138" w:rsidRDefault="00CD6720">
      <w:pPr>
        <w:pStyle w:val="Bibliography"/>
      </w:pPr>
      <w:bookmarkStart w:id="98" w:name="ref-li2023"/>
      <w:bookmarkEnd w:id="97"/>
      <w:r>
        <w:t xml:space="preserve">Li, W., Guo, W.-Y., Pasgaard, M., Niu, Z., Wang, L., Chen, F., Qin, Y., Svenning, J.-C., 2023. Human fingerprint on structural density of forests globally. Nature Sustainability 6, 368–379. </w:t>
      </w:r>
      <w:hyperlink r:id="rId57">
        <w:r>
          <w:rPr>
            <w:rStyle w:val="Hyperlink"/>
          </w:rPr>
          <w:t>https://doi.org/10.1038/s41893-022-01020-5</w:t>
        </w:r>
      </w:hyperlink>
    </w:p>
    <w:p w14:paraId="4AC26541" w14:textId="77777777" w:rsidR="00E64138" w:rsidRDefault="00CD6720">
      <w:pPr>
        <w:pStyle w:val="Bibliography"/>
      </w:pPr>
      <w:bookmarkStart w:id="99" w:name="ref-lieffers2020"/>
      <w:bookmarkEnd w:id="98"/>
      <w:r>
        <w:t xml:space="preserve">Lieffers, V.J., Pinno, B.D., Beverly, J.L., Thomas, B.R., Nock, C., 2020. Reforestation policy has constrained options for managing risks on public forests. Canadian Journal of Forest Research 50, 855–861. </w:t>
      </w:r>
      <w:hyperlink r:id="rId58">
        <w:r>
          <w:rPr>
            <w:rStyle w:val="Hyperlink"/>
          </w:rPr>
          <w:t>https://doi.org/10.1139/cjfr-2019-0422</w:t>
        </w:r>
      </w:hyperlink>
    </w:p>
    <w:p w14:paraId="1EB354BE" w14:textId="77777777" w:rsidR="00E64138" w:rsidRDefault="00CD6720">
      <w:pPr>
        <w:pStyle w:val="Bibliography"/>
      </w:pPr>
      <w:bookmarkStart w:id="100" w:name="ref-liira2007"/>
      <w:bookmarkEnd w:id="99"/>
      <w:r>
        <w:lastRenderedPageBreak/>
        <w:t xml:space="preserve">Liira, J., Sepp, T., Parrest, O., 2007. The forest structure and ecosystem quality in conditions of anthropogenic disturbance along productivity gradient. Forest Ecology and Management, Disturbances at multiple scales as the basis of forest ecosystem restoration and management 250, 34–46. </w:t>
      </w:r>
      <w:hyperlink r:id="rId59">
        <w:r>
          <w:rPr>
            <w:rStyle w:val="Hyperlink"/>
          </w:rPr>
          <w:t>https://doi.org/10.1016/j.foreco.2007.03.007</w:t>
        </w:r>
      </w:hyperlink>
    </w:p>
    <w:p w14:paraId="60C6C69A" w14:textId="77777777" w:rsidR="00E64138" w:rsidRDefault="00CD6720">
      <w:pPr>
        <w:pStyle w:val="Bibliography"/>
      </w:pPr>
      <w:bookmarkStart w:id="101" w:name="ref-macarthur1961"/>
      <w:bookmarkEnd w:id="100"/>
      <w:r>
        <w:t xml:space="preserve">Macarthur, R., Macarthur, J., 1961. On bird species-diversity. Ecology 42, 594– &amp;. </w:t>
      </w:r>
      <w:hyperlink r:id="rId60">
        <w:r>
          <w:rPr>
            <w:rStyle w:val="Hyperlink"/>
          </w:rPr>
          <w:t>https://doi.org/10.2307/1932254</w:t>
        </w:r>
      </w:hyperlink>
    </w:p>
    <w:p w14:paraId="44BDEA05" w14:textId="77777777" w:rsidR="00E64138" w:rsidRDefault="00CD6720">
      <w:pPr>
        <w:pStyle w:val="Bibliography"/>
      </w:pPr>
      <w:bookmarkStart w:id="102" w:name="ref-mahalanobis1936generalized"/>
      <w:bookmarkEnd w:id="101"/>
      <w:r>
        <w:t>Mahalanobis, P.C., 1936. On the generalized distance in statistics. Proceedings of the National Institute of Sciences (Calcutta) 2, 4955.</w:t>
      </w:r>
    </w:p>
    <w:p w14:paraId="44C7A71F" w14:textId="77777777" w:rsidR="00E64138" w:rsidRDefault="00CD6720">
      <w:pPr>
        <w:pStyle w:val="Bibliography"/>
      </w:pPr>
      <w:bookmarkStart w:id="103" w:name="ref-mahony2017"/>
      <w:bookmarkEnd w:id="102"/>
      <w:r>
        <w:t xml:space="preserve">Mahony, C.R., Cannon, A.J., Wang, T., Aitken, S.N., 2017. A closer look at novel climates: new methods and insights at continental to landscape scales. Global Change Biology 23, 3934–3955. </w:t>
      </w:r>
      <w:hyperlink r:id="rId61">
        <w:r>
          <w:rPr>
            <w:rStyle w:val="Hyperlink"/>
          </w:rPr>
          <w:t>https://doi.org/10.1111/gcb.13645</w:t>
        </w:r>
      </w:hyperlink>
    </w:p>
    <w:p w14:paraId="3A6319EB" w14:textId="77777777" w:rsidR="00E64138" w:rsidRDefault="00CD6720">
      <w:pPr>
        <w:pStyle w:val="Bibliography"/>
      </w:pPr>
      <w:bookmarkStart w:id="104" w:name="ref-marín2021"/>
      <w:bookmarkEnd w:id="103"/>
      <w:r>
        <w:t xml:space="preserve">Marín, A.I., Abdul Malak, D., Bastrup-Birk, A., Chirici, G., Barbati, A., Kleeschulte, S., 2021. Mapping forest condition in europe: Methodological developments in support to forest biodiversity assessments. Ecological Indicators 128, 107839. </w:t>
      </w:r>
      <w:hyperlink r:id="rId62">
        <w:r>
          <w:rPr>
            <w:rStyle w:val="Hyperlink"/>
          </w:rPr>
          <w:t>https://doi.org/10.1016/j.ecolind.2021.107839</w:t>
        </w:r>
      </w:hyperlink>
    </w:p>
    <w:p w14:paraId="06E6150E" w14:textId="77777777" w:rsidR="00E64138" w:rsidRDefault="00CD6720">
      <w:pPr>
        <w:pStyle w:val="Bibliography"/>
      </w:pPr>
      <w:bookmarkStart w:id="105" w:name="ref-matasci2018"/>
      <w:bookmarkEnd w:id="104"/>
      <w:r>
        <w:t xml:space="preserve">Matasci, G., Hermosilla, T., Wulder, M.A., White, J.C., Coops, N.C., Hobart, G.W., Bolton, D.K., Tompalski, P., Bater, C.W., 2018a. Three decades of forest structural dynamics over canada’s forested ecosystems using landsat time-series and lidar plots. Remote Sensing of Environment 216, 697714. </w:t>
      </w:r>
      <w:hyperlink r:id="rId63">
        <w:r>
          <w:rPr>
            <w:rStyle w:val="Hyperlink"/>
          </w:rPr>
          <w:t>https://doi.org/10.1016/j.rse.2018.07.024</w:t>
        </w:r>
      </w:hyperlink>
    </w:p>
    <w:p w14:paraId="43C274E8" w14:textId="77777777" w:rsidR="00E64138" w:rsidRDefault="00CD6720">
      <w:pPr>
        <w:pStyle w:val="Bibliography"/>
      </w:pPr>
      <w:bookmarkStart w:id="106" w:name="ref-matasci2018a"/>
      <w:bookmarkEnd w:id="105"/>
      <w:r>
        <w:t xml:space="preserve">Matasci, G., Hermosilla, T., Wulder, M.A., White, J.C., Coops, N.C., Hobart, G.W., Zald, H.S.J., 2018b. Large-area mapping of Canadian boreal forest cover, height, biomass and other structural attributes using Landsat composites and lidar plots. Remote Sensing of Environment 209, 90–106. </w:t>
      </w:r>
      <w:hyperlink r:id="rId64">
        <w:r>
          <w:rPr>
            <w:rStyle w:val="Hyperlink"/>
          </w:rPr>
          <w:t>https://doi.org/10.1016/j.rse.2017.12.020</w:t>
        </w:r>
      </w:hyperlink>
    </w:p>
    <w:p w14:paraId="160BB250" w14:textId="77777777" w:rsidR="00E64138" w:rsidRDefault="00CD6720">
      <w:pPr>
        <w:pStyle w:val="Bibliography"/>
      </w:pPr>
      <w:bookmarkStart w:id="107" w:name="ref-mcgill2015"/>
      <w:bookmarkEnd w:id="106"/>
      <w:r>
        <w:lastRenderedPageBreak/>
        <w:t xml:space="preserve">McGill, B.J., Dornelas, M., Gotelli, N.J., Magurran, A.E., 2015. Fifteen forms of biodiversity trend in the Anthropocene. Trends in Ecology &amp; Evolution 30, 104–113. </w:t>
      </w:r>
      <w:hyperlink r:id="rId65">
        <w:r>
          <w:rPr>
            <w:rStyle w:val="Hyperlink"/>
          </w:rPr>
          <w:t>https://doi.org/10.1016/j.tree.2014.11.006</w:t>
        </w:r>
      </w:hyperlink>
    </w:p>
    <w:p w14:paraId="59C46C38" w14:textId="77777777" w:rsidR="00E64138" w:rsidRDefault="00CD6720">
      <w:pPr>
        <w:pStyle w:val="Bibliography"/>
      </w:pPr>
      <w:bookmarkStart w:id="108" w:name="ref-mcnellie2020"/>
      <w:bookmarkEnd w:id="107"/>
      <w:r>
        <w:t xml:space="preserve">McNellie, M.J., Oliver, I., Dorrough, J., Ferrier, S., Newell, G., Gibbons, P., 2020. Reference state and benchmark concepts for better biodiversity conservation in contemporary ecosystems. Global Change Biology 26, 6702–6714. </w:t>
      </w:r>
      <w:hyperlink r:id="rId66">
        <w:r>
          <w:rPr>
            <w:rStyle w:val="Hyperlink"/>
          </w:rPr>
          <w:t>https://doi.org/10.1111/gcb.15383</w:t>
        </w:r>
      </w:hyperlink>
    </w:p>
    <w:p w14:paraId="5F789348" w14:textId="77777777" w:rsidR="00E64138" w:rsidRDefault="00CD6720">
      <w:pPr>
        <w:pStyle w:val="Bibliography"/>
      </w:pPr>
      <w:bookmarkStart w:id="109" w:name="ref-razenkovaMoose"/>
      <w:bookmarkEnd w:id="108"/>
      <w:r>
        <w:t xml:space="preserve">Michaud, J.-S., Coops, N.C., Andrew, M.E., Wulder, M.A., Brown, G.S., Rickbeil, G.J.M., 2014. Estimating moose (alces alces) occurrence and abundance from remotely derived environmental indicators. REMOTE SENSING OF ENVIRONMENT 152, 190–201. </w:t>
      </w:r>
      <w:hyperlink r:id="rId67">
        <w:r>
          <w:rPr>
            <w:rStyle w:val="Hyperlink"/>
          </w:rPr>
          <w:t>https://doi.org/10.1016/j.rse.2014.06.005</w:t>
        </w:r>
      </w:hyperlink>
    </w:p>
    <w:p w14:paraId="2FB7236C" w14:textId="77777777" w:rsidR="00E64138" w:rsidRDefault="00CD6720">
      <w:pPr>
        <w:pStyle w:val="Bibliography"/>
      </w:pPr>
      <w:bookmarkStart w:id="110" w:name="ref-muise2022"/>
      <w:bookmarkEnd w:id="109"/>
      <w:r>
        <w:t xml:space="preserve">Muise, E.R., Coops, N.C., Hermosilla, T., Ban, S.S., 2022. Assessing representation of remote sensing derived forest structure and land cover across a network of protected areas. Ecological Applications 32, e2603. </w:t>
      </w:r>
      <w:hyperlink r:id="rId68">
        <w:r>
          <w:rPr>
            <w:rStyle w:val="Hyperlink"/>
          </w:rPr>
          <w:t>https://doi.org/10.1002/eap.2603</w:t>
        </w:r>
      </w:hyperlink>
    </w:p>
    <w:p w14:paraId="1FD6C027" w14:textId="77777777" w:rsidR="00E64138" w:rsidRDefault="00CD6720">
      <w:pPr>
        <w:pStyle w:val="Bibliography"/>
      </w:pPr>
      <w:bookmarkStart w:id="111" w:name="ref-myers1988"/>
      <w:bookmarkEnd w:id="110"/>
      <w:r>
        <w:t xml:space="preserve">Myers, N., 1988. Threatened biotas: "Hot spots" in tropical forests. Environmentalist 8, 187–208. </w:t>
      </w:r>
      <w:hyperlink r:id="rId69">
        <w:r>
          <w:rPr>
            <w:rStyle w:val="Hyperlink"/>
          </w:rPr>
          <w:t>https://doi.org/10.1007/BF02240252</w:t>
        </w:r>
      </w:hyperlink>
    </w:p>
    <w:p w14:paraId="0C964A73" w14:textId="77777777" w:rsidR="00E64138" w:rsidRDefault="00CD6720">
      <w:pPr>
        <w:pStyle w:val="Bibliography"/>
      </w:pPr>
      <w:bookmarkStart w:id="112" w:name="ref-neumann2019"/>
      <w:bookmarkEnd w:id="111"/>
      <w:r>
        <w:t xml:space="preserve">Neumann, T.A., Martino, A.J., Markus, T., Bae, S., Bock, M.R., Brenner, A.C., Brunt, K.M., Cavanaugh, J., Fernandes, S.T., Hancock, D.W., Harbeck, K., Lee, J., Kurtz, N.T., Luers, P.J., Luthcke, S.B., Magruder, L., Pennington, T.A., Ramos-Izquierdo, L., Rebold, T., Skoog, J., Thomas, T.C., 2019. The Ice, Cloud, and Land Elevation Satellite  2 mission: A global geolocated photon product derived from the Advanced Topographic Laser Altimeter System. Remote Sensing of Environment 233, 111325. </w:t>
      </w:r>
      <w:hyperlink r:id="rId70">
        <w:r>
          <w:rPr>
            <w:rStyle w:val="Hyperlink"/>
          </w:rPr>
          <w:t>https://doi.org/10.1016/j.rse.2019.111325</w:t>
        </w:r>
      </w:hyperlink>
    </w:p>
    <w:p w14:paraId="7CB2CCAE" w14:textId="77777777" w:rsidR="00E64138" w:rsidRDefault="00CD6720">
      <w:pPr>
        <w:pStyle w:val="Bibliography"/>
      </w:pPr>
      <w:bookmarkStart w:id="113" w:name="ref-nielsen2007"/>
      <w:bookmarkEnd w:id="112"/>
      <w:r>
        <w:lastRenderedPageBreak/>
        <w:t xml:space="preserve">Nielsen, S.E., Bayne, E.M., Schieck, J., Herbers, J., Boutin, S., 2007. A new method to estimate species and biodiversity intactness using empirically derived reference conditions. Biological Conservation 137, 403–414. </w:t>
      </w:r>
      <w:hyperlink r:id="rId71">
        <w:r>
          <w:rPr>
            <w:rStyle w:val="Hyperlink"/>
          </w:rPr>
          <w:t>https://doi.org/10.1016/j.biocon.2007.02.024</w:t>
        </w:r>
      </w:hyperlink>
    </w:p>
    <w:p w14:paraId="7263242C" w14:textId="77777777" w:rsidR="00E64138" w:rsidRDefault="00CD6720">
      <w:pPr>
        <w:pStyle w:val="Bibliography"/>
      </w:pPr>
      <w:bookmarkStart w:id="114" w:name="ref-noss1990"/>
      <w:bookmarkEnd w:id="113"/>
      <w:r>
        <w:t xml:space="preserve">Noss, R.F., 1990. Indicators for Monitoring Biodiversity: A Hierarchical Approach. Conservation Biology 4, 355–364. </w:t>
      </w:r>
      <w:hyperlink r:id="rId72">
        <w:r>
          <w:rPr>
            <w:rStyle w:val="Hyperlink"/>
          </w:rPr>
          <w:t>https://doi.org/10.1111/j.1523-1739.1990.tb00309.x</w:t>
        </w:r>
      </w:hyperlink>
    </w:p>
    <w:p w14:paraId="606F9AA7" w14:textId="77777777" w:rsidR="00E64138" w:rsidRDefault="00CD6720">
      <w:pPr>
        <w:pStyle w:val="Bibliography"/>
      </w:pPr>
      <w:bookmarkStart w:id="115" w:name="ref-oseidarko2024"/>
      <w:bookmarkEnd w:id="114"/>
      <w:r>
        <w:t xml:space="preserve">Osei Darko, P., Laliberté, E., Kalacska, M., Arroyo-Mora, J.P., Gonzalez, A., Zuloaga, J., 2024. Phenospectral similarity as an index of ecological integrity. Frontiers in Environmental Science 12. </w:t>
      </w:r>
      <w:hyperlink r:id="rId73">
        <w:r>
          <w:rPr>
            <w:rStyle w:val="Hyperlink"/>
          </w:rPr>
          <w:t>https://doi.org/10.3389/fenvs.2024.1333762</w:t>
        </w:r>
      </w:hyperlink>
    </w:p>
    <w:bookmarkStart w:id="116" w:name="ref-parkact"/>
    <w:bookmarkEnd w:id="115"/>
    <w:p w14:paraId="348CDD73" w14:textId="77777777" w:rsidR="00E64138" w:rsidRDefault="00CD6720">
      <w:pPr>
        <w:pStyle w:val="Bibliography"/>
      </w:pPr>
      <w:r>
        <w:fldChar w:fldCharType="begin"/>
      </w:r>
      <w:r>
        <w:instrText xml:space="preserve"> HYPERLINK "https://www.bclaws.gov.bc.ca/civix/document/id/complete/statreg/96344_01" \h </w:instrText>
      </w:r>
      <w:r>
        <w:fldChar w:fldCharType="separate"/>
      </w:r>
      <w:r>
        <w:rPr>
          <w:rStyle w:val="Hyperlink"/>
        </w:rPr>
        <w:t>Park Act</w:t>
      </w:r>
      <w:r>
        <w:rPr>
          <w:rStyle w:val="Hyperlink"/>
        </w:rPr>
        <w:fldChar w:fldCharType="end"/>
      </w:r>
      <w:r>
        <w:t>, n.d. RSBC 1996, c 344.</w:t>
      </w:r>
    </w:p>
    <w:p w14:paraId="1B184405" w14:textId="77777777" w:rsidR="00E64138" w:rsidRDefault="00CD6720">
      <w:pPr>
        <w:pStyle w:val="Bibliography"/>
      </w:pPr>
      <w:bookmarkStart w:id="117" w:name="ref-sf2018"/>
      <w:bookmarkEnd w:id="116"/>
      <w:r>
        <w:t xml:space="preserve">Pebesma, E., 2018. Simple Features for R: Standardized Support for Spatial Vector Data. The R Journal 10, 439–446. </w:t>
      </w:r>
      <w:hyperlink r:id="rId74">
        <w:r>
          <w:rPr>
            <w:rStyle w:val="Hyperlink"/>
          </w:rPr>
          <w:t>https://doi.org/10.32614/RJ-2018-009</w:t>
        </w:r>
      </w:hyperlink>
    </w:p>
    <w:p w14:paraId="0CF632FC" w14:textId="77777777" w:rsidR="00E64138" w:rsidRDefault="00CD6720">
      <w:pPr>
        <w:pStyle w:val="Bibliography"/>
      </w:pPr>
      <w:bookmarkStart w:id="118" w:name="ref-sf2023"/>
      <w:bookmarkEnd w:id="117"/>
      <w:r>
        <w:t xml:space="preserve">Pebesma, E., Bivand, R., 2023. Spatial Data Science: With applications in R. Chapman and Hall/CRC. </w:t>
      </w:r>
      <w:hyperlink r:id="rId75">
        <w:r>
          <w:rPr>
            <w:rStyle w:val="Hyperlink"/>
          </w:rPr>
          <w:t>https://doi.org/10.1201/9780429459016</w:t>
        </w:r>
      </w:hyperlink>
    </w:p>
    <w:p w14:paraId="5C0EA5BE" w14:textId="77777777" w:rsidR="00E64138" w:rsidRDefault="00CD6720">
      <w:pPr>
        <w:pStyle w:val="Bibliography"/>
      </w:pPr>
      <w:bookmarkStart w:id="119" w:name="ref-pereira2013"/>
      <w:bookmarkEnd w:id="118"/>
      <w:r>
        <w:t xml:space="preserve">Pereira, H.M., Ferrier, S., Walters, M., Geller, G.N., Jongman, R.H.G., Scholes, R.J., Bruford, M.W., Brummitt, N., Butchart, S.H.M., Cardoso, A.C., Coops, N.C., Dulloo, E., Faith, D.P., Freyhof, J., Gregory, R.D., Heip, C., Hoft, R., Hurtt, G., Jetz, W., Karp, D.S., McGeoch, M.A., Obura, D., Onoda, Y., Pettorelli, N., Reyers, B., Sayre, R., Scharlemann, J.P.W., Stuart, S.N., Turak, E., Walpole, M., Wegmann, M., 2013. Essential Biodiversity Variables. Science 339, 277–278. </w:t>
      </w:r>
      <w:hyperlink r:id="rId76">
        <w:r>
          <w:rPr>
            <w:rStyle w:val="Hyperlink"/>
          </w:rPr>
          <w:t>https://doi.org/10.1126/science.1229931</w:t>
        </w:r>
      </w:hyperlink>
    </w:p>
    <w:p w14:paraId="38F94CB4" w14:textId="77777777" w:rsidR="00E64138" w:rsidRDefault="00CD6720">
      <w:pPr>
        <w:pStyle w:val="Bibliography"/>
      </w:pPr>
      <w:bookmarkStart w:id="120" w:name="ref-pettorelli2018"/>
      <w:bookmarkEnd w:id="119"/>
      <w:r>
        <w:t xml:space="preserve">Pettorelli, N., Schulte to Bühne, H., Tulloch, A., Dubois, G., Macinnis-Ng, C., Queirós, A.M., Keith, D.A., Wegmann, M., Schrodt, F., Stellmes, M., Sonnenschein, R., Geller, G.N., Roy, S., Somers, B., Murray, N., Bland, L., Geijzendorffer, I., Kerr, J.T., Broszeit, S., Leitão, P.J., Duncan, C., El Serafy, </w:t>
      </w:r>
      <w:r>
        <w:lastRenderedPageBreak/>
        <w:t xml:space="preserve">G., He, K.S., Blanchard, J.L., Lucas, R., Mairota, P., Webb, T.J., Nicholson, E., 2018. Satellite remote sensing of ecosystem functions: opportunities, challenges and way forward. Remote Sensing in Ecology and Conservation 4, 71–93. </w:t>
      </w:r>
      <w:hyperlink r:id="rId77">
        <w:r>
          <w:rPr>
            <w:rStyle w:val="Hyperlink"/>
          </w:rPr>
          <w:t>https://doi.org/10.1002/rse2.59</w:t>
        </w:r>
      </w:hyperlink>
    </w:p>
    <w:p w14:paraId="4F0077B2" w14:textId="77777777" w:rsidR="00E64138" w:rsidRDefault="00CD6720">
      <w:pPr>
        <w:pStyle w:val="Bibliography"/>
      </w:pPr>
      <w:bookmarkStart w:id="121" w:name="ref-pettorelli2005"/>
      <w:bookmarkEnd w:id="120"/>
      <w:r>
        <w:t xml:space="preserve">Pettorelli, N., Vik, J.O., Mysterud, A., Gaillard, J.-M., Tucker, C.J., Stenseth, N.Chr., 2005. Using the satellite-derived NDVI to assess ecological responses to environmental change. Trends in Ecology &amp; Evolution 20, 503–510. </w:t>
      </w:r>
      <w:hyperlink r:id="rId78">
        <w:r>
          <w:rPr>
            <w:rStyle w:val="Hyperlink"/>
          </w:rPr>
          <w:t>https://doi.org/10.1016/j.tree.2005.05.011</w:t>
        </w:r>
      </w:hyperlink>
    </w:p>
    <w:p w14:paraId="5FFCCD7D" w14:textId="77777777" w:rsidR="00E64138" w:rsidRDefault="00CD6720">
      <w:pPr>
        <w:pStyle w:val="Bibliography"/>
      </w:pPr>
      <w:bookmarkStart w:id="122" w:name="ref-pimm2000"/>
      <w:bookmarkEnd w:id="121"/>
      <w:r>
        <w:t xml:space="preserve">Pimm, S.L., Raven, P., 2000. Extinction by numbers. Nature 403, 843–845. </w:t>
      </w:r>
      <w:hyperlink r:id="rId79">
        <w:r>
          <w:rPr>
            <w:rStyle w:val="Hyperlink"/>
          </w:rPr>
          <w:t>https://doi.org/10.1038/35002708</w:t>
        </w:r>
      </w:hyperlink>
    </w:p>
    <w:p w14:paraId="00642ED9" w14:textId="77777777" w:rsidR="00E64138" w:rsidRDefault="00CD6720">
      <w:pPr>
        <w:pStyle w:val="Bibliography"/>
      </w:pPr>
      <w:bookmarkStart w:id="123" w:name="ref-pojar1987"/>
      <w:bookmarkEnd w:id="122"/>
      <w:r>
        <w:t xml:space="preserve">Pojar, J., Klinka, K., Meidinger, D.V., 1987. Biogeoclimatic ecosystem classification in British Columbia. Forest Ecology and Management 22, 119–154. </w:t>
      </w:r>
      <w:hyperlink r:id="rId80">
        <w:r>
          <w:rPr>
            <w:rStyle w:val="Hyperlink"/>
          </w:rPr>
          <w:t>https://doi.org/10.1016/0378-1127(87)90100-9</w:t>
        </w:r>
      </w:hyperlink>
    </w:p>
    <w:p w14:paraId="1E65E6AB" w14:textId="77777777" w:rsidR="00E64138" w:rsidRDefault="00CD6720">
      <w:pPr>
        <w:pStyle w:val="Bibliography"/>
      </w:pPr>
      <w:bookmarkStart w:id="124" w:name="ref-queinnec2021"/>
      <w:bookmarkEnd w:id="123"/>
      <w:r>
        <w:t xml:space="preserve">Queinnec, M., White, J.C., Coops, N.C., 2021. Comparing airborne and spaceborne photon-counting LiDAR canopy structural estimates across different boreal forest types. Remote Sensing of Environment 262, 112510. </w:t>
      </w:r>
      <w:hyperlink r:id="rId81">
        <w:r>
          <w:rPr>
            <w:rStyle w:val="Hyperlink"/>
          </w:rPr>
          <w:t>https://doi.org/10.1016/j.rse.2021.112510</w:t>
        </w:r>
      </w:hyperlink>
    </w:p>
    <w:p w14:paraId="464EEB90" w14:textId="77777777" w:rsidR="00E64138" w:rsidRDefault="00CD6720">
      <w:pPr>
        <w:pStyle w:val="Bibliography"/>
      </w:pPr>
      <w:bookmarkStart w:id="125" w:name="ref-R-base"/>
      <w:bookmarkEnd w:id="124"/>
      <w:r>
        <w:t xml:space="preserve">R Core Team, 2024. </w:t>
      </w:r>
      <w:hyperlink r:id="rId82">
        <w:r>
          <w:rPr>
            <w:rStyle w:val="Hyperlink"/>
          </w:rPr>
          <w:t>R: A language and environment for statistical computing</w:t>
        </w:r>
      </w:hyperlink>
      <w:r>
        <w:t>. R Foundation for Statistical Computing, Vienna, Austria.</w:t>
      </w:r>
    </w:p>
    <w:p w14:paraId="5CAFD970" w14:textId="77777777" w:rsidR="00E64138" w:rsidRDefault="00CD6720">
      <w:pPr>
        <w:pStyle w:val="Bibliography"/>
      </w:pPr>
      <w:bookmarkStart w:id="126" w:name="ref-radeloff2019"/>
      <w:bookmarkEnd w:id="125"/>
      <w:r>
        <w:t xml:space="preserve">Radeloff, V.C., Dubinin, M., Coops, N.C., Allen, A.M., Brooks, T.M., Clayton, M.K., Costa, G.C., Graham, C.H., Helmers, D.P., Ives, A.R., Kolesov, D., Pidgeon, A.M., Rapacciuolo, G., Razenkova, E., Suttidate, N., Young, B.E., Zhu, L., Hobi, M.L., 2019. The Dynamic Habitat Indices (DHIs) from MODIS and global biodiversity. Remote Sensing of Environment 222, 204–214. </w:t>
      </w:r>
      <w:hyperlink r:id="rId83">
        <w:r>
          <w:rPr>
            <w:rStyle w:val="Hyperlink"/>
          </w:rPr>
          <w:t>https://doi.org/10.1016/j.rse.2018.12.009</w:t>
        </w:r>
      </w:hyperlink>
    </w:p>
    <w:p w14:paraId="61358DA1" w14:textId="77777777" w:rsidR="00E64138" w:rsidRDefault="00CD6720">
      <w:pPr>
        <w:pStyle w:val="Bibliography"/>
      </w:pPr>
      <w:bookmarkStart w:id="127" w:name="ref-radeloff2024"/>
      <w:bookmarkEnd w:id="126"/>
      <w:r>
        <w:t xml:space="preserve">Radeloff, V.C., Roy, D.P., Wulder, M.A., Anderson, M., Cook, B., Crawford, C.J., Friedl, M., Gao, F., Gorelick, N., Hansen, M., Healey, S., Hostert, P., Hulley, G., Huntington, J.L., Johnson, D.M., </w:t>
      </w:r>
      <w:r>
        <w:lastRenderedPageBreak/>
        <w:t xml:space="preserve">Neigh, C., Lyapustin, A., Lymburner, L., Pahlevan, N., Pekel, J.-F., Scambos, T.A., Schaaf, C., Strobl, P., Woodcock, C.E., Zhang, H.K., Zhu, Z., 2024. Need and vision for global medium-resolution landsat and sentinel-2 data products. Remote Sensing of Environment 300, 113918. </w:t>
      </w:r>
      <w:hyperlink r:id="rId84">
        <w:r>
          <w:rPr>
            <w:rStyle w:val="Hyperlink"/>
          </w:rPr>
          <w:t>https://doi.org/10.1016/j.rse.2023.113918</w:t>
        </w:r>
      </w:hyperlink>
    </w:p>
    <w:p w14:paraId="5E874190" w14:textId="77777777" w:rsidR="00E64138" w:rsidRDefault="00CD6720">
      <w:pPr>
        <w:pStyle w:val="Bibliography"/>
      </w:pPr>
      <w:bookmarkStart w:id="128" w:name="ref-razenkova2022"/>
      <w:bookmarkEnd w:id="127"/>
      <w:r>
        <w:t xml:space="preserve">Razenkova, E., Farwell, L.S., Elsen, P., Carroll, K.A., Pidgeon, A.M., Radeloff, V., 2022. </w:t>
      </w:r>
      <w:hyperlink r:id="rId85">
        <w:r>
          <w:rPr>
            <w:rStyle w:val="Hyperlink"/>
          </w:rPr>
          <w:t>Explaining bird richness with the dynamic habitat indices across the conterminous US</w:t>
        </w:r>
      </w:hyperlink>
      <w:r>
        <w:t xml:space="preserve"> 2022, B15A–05.</w:t>
      </w:r>
    </w:p>
    <w:p w14:paraId="05EB169F" w14:textId="77777777" w:rsidR="00E64138" w:rsidRDefault="00CD6720">
      <w:pPr>
        <w:pStyle w:val="Bibliography"/>
      </w:pPr>
      <w:bookmarkStart w:id="129" w:name="ref-razenkova"/>
      <w:bookmarkEnd w:id="128"/>
      <w:r>
        <w:t>Razenkova, E., Lewińska, K.E., Yin, H., Farwell, L.S., Pidgeon, A.M., Hostert, P., Coops, N.C., Radeloff, V.C., n.d. Medium-resolution dynamic habitat indices from landsat satellite imagery. Remote Sensing of Environment.</w:t>
      </w:r>
    </w:p>
    <w:p w14:paraId="26CF750E" w14:textId="77777777" w:rsidR="00E64138" w:rsidRDefault="00CD6720">
      <w:pPr>
        <w:pStyle w:val="Bibliography"/>
      </w:pPr>
      <w:bookmarkStart w:id="130" w:name="ref-roman2018"/>
      <w:bookmarkEnd w:id="129"/>
      <w:r>
        <w:t xml:space="preserve">Roman, L.A., Pearsall, H., Eisenman, T.S., Conway, T.M., Fahey, R.T., Landry, S., Vogt, J., Doorn, N.S. van, Grove, J.M., Locke, D.H., Bardekjian, A.C., Battles, J.J., Cadenasso, M.L., Bosch, C.C.K. van den, Avolio, M., Berland, A., Jenerette, G.D., Mincey, S.K., Pataki, D.E., Staudhammer, C., 2018. Human and biophysical legacies shape contemporary urban forests: A literature synthesis. Urban Forestry &amp; Urban Greening 31, 157–168. </w:t>
      </w:r>
      <w:hyperlink r:id="rId86">
        <w:r>
          <w:rPr>
            <w:rStyle w:val="Hyperlink"/>
          </w:rPr>
          <w:t>https://doi.org/10.1016/j.ufug.2018.03.004</w:t>
        </w:r>
      </w:hyperlink>
    </w:p>
    <w:p w14:paraId="7FCA62C3" w14:textId="77777777" w:rsidR="00E64138" w:rsidRDefault="00CD6720">
      <w:pPr>
        <w:pStyle w:val="Bibliography"/>
      </w:pPr>
      <w:bookmarkStart w:id="131" w:name="ref-schweiger2018"/>
      <w:bookmarkEnd w:id="130"/>
      <w:r>
        <w:t xml:space="preserve">Schweiger, A.K., Cavender-Bares, J., Townsend, P.A., Hobbie, S.E., Madritch, M.D., Wang, R., Tilman, D., Gamon, J.A., 2018. Plant spectral diversity integrates functional and phylogenetic components of biodiversity and predicts ecosystem function. Nature Ecology &amp; Evolution 2, 976–982. </w:t>
      </w:r>
      <w:hyperlink r:id="rId87">
        <w:r>
          <w:rPr>
            <w:rStyle w:val="Hyperlink"/>
          </w:rPr>
          <w:t>https://doi.org/10.1038/s41559-018-0551-1</w:t>
        </w:r>
      </w:hyperlink>
    </w:p>
    <w:p w14:paraId="123BDA63" w14:textId="77777777" w:rsidR="00E64138" w:rsidRDefault="00CD6720">
      <w:pPr>
        <w:pStyle w:val="Bibliography"/>
      </w:pPr>
      <w:bookmarkStart w:id="132" w:name="ref-skidmore2021"/>
      <w:bookmarkEnd w:id="131"/>
      <w:r>
        <w:t xml:space="preserve">Skidmore, A.K., Coops, N.C., Neinavaz, E., Ali, A., Schaepman, M.E., Paganini, M., Kissling, W.D., Vihervaara, P., Darvishzadeh, R., Feilhauer, H., Fernandez, M., Fernández, N., Gorelick, N., Geijzendorffer, I., Heiden, U., Heurich, M., Hobern, D., Holzwarth, S., Muller-Karger, F.E., Van De Kerchove, R., Lausch, A., Leitão, P.J., Lock, M.C., Mücher, C.A., O’Connor, B., Rocchini, D., Turner, </w:t>
      </w:r>
      <w:r>
        <w:lastRenderedPageBreak/>
        <w:t xml:space="preserve">W., Vis, J.K., Wang, T., Wegmann, M., Wingate, V., 2021. Priority list of biodiversity metrics to observe from space. Nature Ecology &amp; Evolution. </w:t>
      </w:r>
      <w:hyperlink r:id="rId88">
        <w:r>
          <w:rPr>
            <w:rStyle w:val="Hyperlink"/>
          </w:rPr>
          <w:t>https://doi.org/10.1038/s41559-021-01451-x</w:t>
        </w:r>
      </w:hyperlink>
    </w:p>
    <w:p w14:paraId="1D35D212" w14:textId="77777777" w:rsidR="00E64138" w:rsidRDefault="00CD6720">
      <w:pPr>
        <w:pStyle w:val="Bibliography"/>
      </w:pPr>
      <w:bookmarkStart w:id="133" w:name="ref-suttidateConn"/>
      <w:bookmarkEnd w:id="132"/>
      <w:r>
        <w:t xml:space="preserve">Suttidate, N., Steinmetz, R., Lynam, A.J., Sukmasuang, R., Ngoprasert, D., Chutipong, W., Bateman, B.L., Jenks, K.E., Baker-Whatton, M., Kitamura, S., Ziolkowska, E., Radeloff, V.C., 2021. Habitat connectivity for endangered indochinese tigers in thailand. GLOBAL ECOLOGY AND CONSERVATION 29. </w:t>
      </w:r>
      <w:hyperlink r:id="rId89">
        <w:r>
          <w:rPr>
            <w:rStyle w:val="Hyperlink"/>
          </w:rPr>
          <w:t>https://doi.org/10.1016/j.gecco.2021.e01718</w:t>
        </w:r>
      </w:hyperlink>
    </w:p>
    <w:p w14:paraId="34C8C8AB" w14:textId="77777777" w:rsidR="00E64138" w:rsidRDefault="00CD6720">
      <w:pPr>
        <w:pStyle w:val="Bibliography"/>
      </w:pPr>
      <w:bookmarkStart w:id="134" w:name="ref-tachikawa2011"/>
      <w:bookmarkEnd w:id="133"/>
      <w:r>
        <w:t xml:space="preserve">Tachikawa, T., Kaku, M., Iwasaki, A., Gesch, D.B., Oimoen, M.J., Zhang, Z., Danielson, J.J., Krieger, T., Curtis, B., Haase, J., Abrams, M., Carabajal, C., 2011. </w:t>
      </w:r>
      <w:hyperlink r:id="rId90">
        <w:r>
          <w:rPr>
            <w:rStyle w:val="Hyperlink"/>
          </w:rPr>
          <w:t>ASTER global digital elevation model version 2 - summary of validation results</w:t>
        </w:r>
      </w:hyperlink>
      <w:r>
        <w:t>.</w:t>
      </w:r>
    </w:p>
    <w:p w14:paraId="15C71094" w14:textId="77777777" w:rsidR="00E64138" w:rsidRDefault="00CD6720">
      <w:pPr>
        <w:pStyle w:val="Bibliography"/>
      </w:pPr>
      <w:bookmarkStart w:id="135" w:name="ref-thomas2004"/>
      <w:bookmarkEnd w:id="134"/>
      <w:r>
        <w:t>Thomas, C.D., Cameron, A., Green, R.E., Bakkenes, M., Beaumont, L.J., Collingham, Y.C., Erasmus, B.F.N., Siqueira, M.F. de, Grainger, A., Hannah, L., Hughes, L., Huntley, B., Jaarsveld, A.S. van, Midgley, G.F., Miles, L., Ortega-Huerta, M.A., Peterson, A.T., Phillips, O.L., Williams, S.E., 2004. Extinction risk from climate change. Nature 427, 5.</w:t>
      </w:r>
    </w:p>
    <w:p w14:paraId="10D3CA0C" w14:textId="77777777" w:rsidR="00E64138" w:rsidRDefault="00CD6720">
      <w:pPr>
        <w:pStyle w:val="Bibliography"/>
      </w:pPr>
      <w:bookmarkStart w:id="136" w:name="ref-thompson2009"/>
      <w:bookmarkEnd w:id="135"/>
      <w:r>
        <w:t>Thompson, I.D., Mackey, B., McNulty, S., Mosseler, A., 2009. Forest resilience, biodiversity, and climate change: a synthesis of the biodiversity / resiliende / stability relationship in forest ecosystems, CBD technical series. Secretariat of the Convention on Biological Diversity, Montreal.</w:t>
      </w:r>
    </w:p>
    <w:p w14:paraId="27FADE64" w14:textId="77777777" w:rsidR="00E64138" w:rsidRDefault="00CD6720">
      <w:pPr>
        <w:pStyle w:val="Bibliography"/>
      </w:pPr>
      <w:bookmarkStart w:id="137" w:name="ref-urban2015"/>
      <w:bookmarkEnd w:id="136"/>
      <w:r>
        <w:t xml:space="preserve">Urban, M.C., 2015. Accelerating extinction risk from climate change. Science 348, 571–573. </w:t>
      </w:r>
      <w:hyperlink r:id="rId91">
        <w:r>
          <w:rPr>
            <w:rStyle w:val="Hyperlink"/>
          </w:rPr>
          <w:t>https://doi.org/10.1126/science.aaa4984</w:t>
        </w:r>
      </w:hyperlink>
    </w:p>
    <w:p w14:paraId="5E32665D" w14:textId="77777777" w:rsidR="00E64138" w:rsidRDefault="00CD6720">
      <w:pPr>
        <w:pStyle w:val="Bibliography"/>
      </w:pPr>
      <w:bookmarkStart w:id="138" w:name="ref-walter2021"/>
      <w:bookmarkEnd w:id="137"/>
      <w:r>
        <w:t xml:space="preserve">Walter, J.A., Stovall, A.E.L., Atkins, J.W., 2021. Vegetation structural complexity and biodiversity in the Great Smoky Mountains. Ecosphere 12, e03390. </w:t>
      </w:r>
      <w:hyperlink r:id="rId92">
        <w:r>
          <w:rPr>
            <w:rStyle w:val="Hyperlink"/>
          </w:rPr>
          <w:t>https://doi.org/10.1002/ecs2.3390</w:t>
        </w:r>
      </w:hyperlink>
    </w:p>
    <w:p w14:paraId="4E8DD4ED" w14:textId="77777777" w:rsidR="00E64138" w:rsidRDefault="00CD6720">
      <w:pPr>
        <w:pStyle w:val="Bibliography"/>
      </w:pPr>
      <w:bookmarkStart w:id="139" w:name="ref-waring2006"/>
      <w:bookmarkEnd w:id="138"/>
      <w:r>
        <w:lastRenderedPageBreak/>
        <w:t xml:space="preserve">Waring, R.H., Coops, N.C., Fan, W., Nightingale, J.M., 2006. MODIS enhanced vegetation index predicts tree species richness across forested ecoregions in the contiguous U.S.A. Remote Sensing of Environment 103, 218–226. </w:t>
      </w:r>
      <w:hyperlink r:id="rId93">
        <w:r>
          <w:rPr>
            <w:rStyle w:val="Hyperlink"/>
          </w:rPr>
          <w:t>https://doi.org/10.1016/j.rse.2006.05.007</w:t>
        </w:r>
      </w:hyperlink>
    </w:p>
    <w:p w14:paraId="322E6B74" w14:textId="77777777" w:rsidR="00E64138" w:rsidRDefault="00CD6720">
      <w:pPr>
        <w:pStyle w:val="Bibliography"/>
      </w:pPr>
      <w:bookmarkStart w:id="140" w:name="ref-white2014"/>
      <w:bookmarkEnd w:id="139"/>
      <w:r>
        <w:t xml:space="preserve">White, Joanne.C., Wulder, M.A., Hobart, G.W., Luther, J.E., Hermosilla, T., Griffiths, P., Coops, N.C., Hall, R.J., Hostert, P., Dyk, A., Guindon, L., 2014. Pixel-based image compositing for large-area dense time series applications and science. Canadian Journal of Remote Sensing 40, 192212. </w:t>
      </w:r>
      <w:hyperlink r:id="rId94">
        <w:r>
          <w:rPr>
            <w:rStyle w:val="Hyperlink"/>
          </w:rPr>
          <w:t>https://doi.org/10.1080/07038992.2014.945827</w:t>
        </w:r>
      </w:hyperlink>
    </w:p>
    <w:p w14:paraId="39DD1570" w14:textId="77777777" w:rsidR="00E64138" w:rsidRDefault="00CD6720">
      <w:pPr>
        <w:pStyle w:val="Bibliography"/>
      </w:pPr>
      <w:bookmarkStart w:id="141" w:name="ref-zhu2012"/>
      <w:bookmarkEnd w:id="140"/>
      <w:r>
        <w:t xml:space="preserve">Zhu, Z., Woodcock, C.E., 2012. Object-based cloud and cloud shadow detection in Landsat imagery. Remote Sensing of Environment 118, 83–94. </w:t>
      </w:r>
      <w:hyperlink r:id="rId95">
        <w:r>
          <w:rPr>
            <w:rStyle w:val="Hyperlink"/>
          </w:rPr>
          <w:t>https://doi.org/10.1016/j.rse.2011.10.028</w:t>
        </w:r>
      </w:hyperlink>
      <w:bookmarkEnd w:id="56"/>
      <w:bookmarkEnd w:id="58"/>
      <w:bookmarkEnd w:id="141"/>
    </w:p>
    <w:sectPr w:rsidR="00E64138" w:rsidSect="009821D1">
      <w:headerReference w:type="even" r:id="rId96"/>
      <w:headerReference w:type="default" r:id="rId97"/>
      <w:footerReference w:type="even" r:id="rId98"/>
      <w:footerReference w:type="default" r:id="rId99"/>
      <w:headerReference w:type="first" r:id="rId100"/>
      <w:footerReference w:type="first" r:id="rId101"/>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oops, Nicholas" w:date="2024-11-04T07:28:00Z" w:initials="CN">
    <w:p w14:paraId="24AF5608" w14:textId="4C3747A6" w:rsidR="005D7201" w:rsidRDefault="005D7201">
      <w:pPr>
        <w:pStyle w:val="CommentText"/>
      </w:pPr>
      <w:r>
        <w:rPr>
          <w:rStyle w:val="CommentReference"/>
        </w:rPr>
        <w:annotationRef/>
      </w:r>
      <w:r>
        <w:t xml:space="preserve">Lets list journal here </w:t>
      </w:r>
    </w:p>
  </w:comment>
  <w:comment w:id="2" w:author="Coops, Nicholas" w:date="2024-11-04T07:28:00Z" w:initials="CN">
    <w:p w14:paraId="7C1EE4DA" w14:textId="77777777" w:rsidR="005D7201" w:rsidRDefault="005D7201">
      <w:pPr>
        <w:pStyle w:val="CommentText"/>
      </w:pPr>
      <w:r>
        <w:rPr>
          <w:rStyle w:val="CommentReference"/>
        </w:rPr>
        <w:annotationRef/>
      </w:r>
      <w:r>
        <w:t>Natural forests are natural ?</w:t>
      </w:r>
    </w:p>
    <w:p w14:paraId="15857059" w14:textId="77777777" w:rsidR="005D7201" w:rsidRDefault="005D7201">
      <w:pPr>
        <w:pStyle w:val="CommentText"/>
      </w:pPr>
      <w:r>
        <w:t xml:space="preserve">Reword </w:t>
      </w:r>
    </w:p>
    <w:p w14:paraId="7C71A23F" w14:textId="544927B7" w:rsidR="005D7201" w:rsidRDefault="005D7201">
      <w:pPr>
        <w:pStyle w:val="CommentText"/>
      </w:pPr>
    </w:p>
  </w:comment>
  <w:comment w:id="5" w:author="Coops, Nicholas" w:date="2024-11-04T07:29:00Z" w:initials="CN">
    <w:p w14:paraId="3B095C60" w14:textId="3B156CBD" w:rsidR="005D7201" w:rsidRDefault="005D7201">
      <w:pPr>
        <w:pStyle w:val="CommentText"/>
      </w:pPr>
      <w:r>
        <w:rPr>
          <w:rStyle w:val="CommentReference"/>
        </w:rPr>
        <w:annotationRef/>
      </w:r>
      <w:r>
        <w:t>I suppose</w:t>
      </w:r>
    </w:p>
  </w:comment>
  <w:comment w:id="6" w:author="Coops, Nicholas" w:date="2024-11-04T07:31:00Z" w:initials="CN">
    <w:p w14:paraId="0B63CFB5" w14:textId="0C9C175F" w:rsidR="00EB619A" w:rsidRDefault="00EB619A">
      <w:pPr>
        <w:pStyle w:val="CommentText"/>
      </w:pPr>
      <w:r>
        <w:rPr>
          <w:rStyle w:val="CommentReference"/>
        </w:rPr>
        <w:annotationRef/>
      </w:r>
      <w:r>
        <w:t>You say CC but we never look at CC</w:t>
      </w:r>
    </w:p>
  </w:comment>
  <w:comment w:id="33" w:author="Coops, Nicholas" w:date="2024-11-04T07:32:00Z" w:initials="CN">
    <w:p w14:paraId="7D7E1DA1" w14:textId="77777777" w:rsidR="00EB619A" w:rsidRDefault="00EB619A">
      <w:pPr>
        <w:pStyle w:val="CommentText"/>
      </w:pPr>
      <w:r>
        <w:rPr>
          <w:rStyle w:val="CommentReference"/>
        </w:rPr>
        <w:annotationRef/>
      </w:r>
      <w:r>
        <w:t>Not clear what you mean and a not clear sentence..</w:t>
      </w:r>
    </w:p>
    <w:p w14:paraId="6AAEB069" w14:textId="1C085455" w:rsidR="00EB619A" w:rsidRDefault="00EB619A">
      <w:pPr>
        <w:pStyle w:val="CommentText"/>
      </w:pPr>
      <w:r>
        <w:t>Define better and rewrite</w:t>
      </w:r>
    </w:p>
  </w:comment>
  <w:comment w:id="47" w:author="Coops, Nicholas" w:date="2024-11-04T07:33:00Z" w:initials="CN">
    <w:p w14:paraId="4B219A51" w14:textId="6DA12835" w:rsidR="00EB619A" w:rsidRDefault="00EB619A">
      <w:pPr>
        <w:pStyle w:val="CommentText"/>
      </w:pPr>
      <w:r>
        <w:rPr>
          <w:rStyle w:val="CommentReference"/>
        </w:rPr>
        <w:annotationRef/>
      </w:r>
      <w:r>
        <w:t xml:space="preserve">Font to sm,all </w:t>
      </w:r>
    </w:p>
  </w:comment>
  <w:comment w:id="50" w:author="Coops, Nicholas" w:date="2024-11-04T07:33:00Z" w:initials="CN">
    <w:p w14:paraId="48A1F93E" w14:textId="34A2FF6E" w:rsidR="00EB619A" w:rsidRDefault="00EB619A">
      <w:pPr>
        <w:pStyle w:val="CommentText"/>
      </w:pPr>
      <w:r>
        <w:rPr>
          <w:rStyle w:val="CommentReference"/>
        </w:rPr>
        <w:annotationRef/>
      </w:r>
      <w:r>
        <w:t xml:space="preserve">Font to small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AF5608" w15:done="0"/>
  <w15:commentEx w15:paraId="7C71A23F" w15:done="0"/>
  <w15:commentEx w15:paraId="3B095C60" w15:done="0"/>
  <w15:commentEx w15:paraId="0B63CFB5" w15:done="0"/>
  <w15:commentEx w15:paraId="6AAEB069" w15:done="0"/>
  <w15:commentEx w15:paraId="4B219A51" w15:done="0"/>
  <w15:commentEx w15:paraId="48A1F93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2F61E" w16cex:dateUtc="2024-11-04T15:28:00Z"/>
  <w16cex:commentExtensible w16cex:durableId="2AD2F62A" w16cex:dateUtc="2024-11-04T15:28:00Z"/>
  <w16cex:commentExtensible w16cex:durableId="2AD2F644" w16cex:dateUtc="2024-11-04T15:29:00Z"/>
  <w16cex:commentExtensible w16cex:durableId="2AD2F6E0" w16cex:dateUtc="2024-11-04T15:31:00Z"/>
  <w16cex:commentExtensible w16cex:durableId="2AD2F70A" w16cex:dateUtc="2024-11-04T15:32:00Z"/>
  <w16cex:commentExtensible w16cex:durableId="2AD2F740" w16cex:dateUtc="2024-11-04T15:33:00Z"/>
  <w16cex:commentExtensible w16cex:durableId="2AD2F738" w16cex:dateUtc="2024-11-04T15: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AF5608" w16cid:durableId="2AD2F61E"/>
  <w16cid:commentId w16cid:paraId="7C71A23F" w16cid:durableId="2AD2F62A"/>
  <w16cid:commentId w16cid:paraId="3B095C60" w16cid:durableId="2AD2F644"/>
  <w16cid:commentId w16cid:paraId="0B63CFB5" w16cid:durableId="2AD2F6E0"/>
  <w16cid:commentId w16cid:paraId="6AAEB069" w16cid:durableId="2AD2F70A"/>
  <w16cid:commentId w16cid:paraId="4B219A51" w16cid:durableId="2AD2F740"/>
  <w16cid:commentId w16cid:paraId="48A1F93E" w16cid:durableId="2AD2F73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D6C2D" w14:textId="77777777" w:rsidR="00F676E3" w:rsidRDefault="00F676E3">
      <w:pPr>
        <w:spacing w:after="0"/>
      </w:pPr>
      <w:r>
        <w:separator/>
      </w:r>
    </w:p>
  </w:endnote>
  <w:endnote w:type="continuationSeparator" w:id="0">
    <w:p w14:paraId="7E5B4866" w14:textId="77777777" w:rsidR="00F676E3" w:rsidRDefault="00F676E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76279" w14:textId="77777777" w:rsidR="000C2E6E" w:rsidRDefault="000C2E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531861"/>
      <w:docPartObj>
        <w:docPartGallery w:val="Page Numbers (Bottom of Page)"/>
        <w:docPartUnique/>
      </w:docPartObj>
    </w:sdtPr>
    <w:sdtEndPr>
      <w:rPr>
        <w:noProof/>
      </w:rPr>
    </w:sdtEndPr>
    <w:sdtContent>
      <w:p w14:paraId="71B32472" w14:textId="77777777" w:rsidR="000C2E6E" w:rsidRDefault="000C2E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8A2EB7" w14:textId="77777777" w:rsidR="000C2E6E" w:rsidRDefault="000C2E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C2C33" w14:textId="77777777" w:rsidR="000C2E6E" w:rsidRDefault="000C2E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1C5AE" w14:textId="77777777" w:rsidR="00F676E3" w:rsidRDefault="00F676E3">
      <w:pPr>
        <w:spacing w:after="0"/>
      </w:pPr>
      <w:r>
        <w:separator/>
      </w:r>
    </w:p>
  </w:footnote>
  <w:footnote w:type="continuationSeparator" w:id="0">
    <w:p w14:paraId="4E61A75D" w14:textId="77777777" w:rsidR="00F676E3" w:rsidRDefault="00F676E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6C061" w14:textId="77777777" w:rsidR="000C2E6E" w:rsidRDefault="000C2E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8CD5F" w14:textId="77777777" w:rsidR="000C2E6E" w:rsidRDefault="000C2E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1E05E" w14:textId="77777777" w:rsidR="000C2E6E" w:rsidRDefault="000C2E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536A45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25EA4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C7C64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C0220A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398429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80CB12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B8084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46CBD5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48703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D824D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4FCE04C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1" w15:restartNumberingAfterBreak="0">
    <w:nsid w:val="2C1AE401"/>
    <w:multiLevelType w:val="multilevel"/>
    <w:tmpl w:val="7562AE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1"/>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oops, Nicholas">
    <w15:presenceInfo w15:providerId="AD" w15:userId="S::nicholas.coops@ubc.ca::c123bee2-f995-4024-b3f5-a0aac18c9e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70B1D"/>
    <w:rsid w:val="000A049B"/>
    <w:rsid w:val="000C2E6E"/>
    <w:rsid w:val="001C785A"/>
    <w:rsid w:val="001F5BD4"/>
    <w:rsid w:val="00275288"/>
    <w:rsid w:val="002C1153"/>
    <w:rsid w:val="003615E5"/>
    <w:rsid w:val="00371DC7"/>
    <w:rsid w:val="003A42BB"/>
    <w:rsid w:val="004640C0"/>
    <w:rsid w:val="004D7890"/>
    <w:rsid w:val="004E29B3"/>
    <w:rsid w:val="00590D07"/>
    <w:rsid w:val="005D7201"/>
    <w:rsid w:val="00784D58"/>
    <w:rsid w:val="00786092"/>
    <w:rsid w:val="007E77C5"/>
    <w:rsid w:val="007F18FA"/>
    <w:rsid w:val="008D4AFC"/>
    <w:rsid w:val="008D6863"/>
    <w:rsid w:val="009821D1"/>
    <w:rsid w:val="00A87B24"/>
    <w:rsid w:val="00AB2AD4"/>
    <w:rsid w:val="00AB55E9"/>
    <w:rsid w:val="00AF2530"/>
    <w:rsid w:val="00B610D5"/>
    <w:rsid w:val="00B86B75"/>
    <w:rsid w:val="00B917D1"/>
    <w:rsid w:val="00B96F7F"/>
    <w:rsid w:val="00BC38DE"/>
    <w:rsid w:val="00BC48D5"/>
    <w:rsid w:val="00C15C41"/>
    <w:rsid w:val="00C30467"/>
    <w:rsid w:val="00C36279"/>
    <w:rsid w:val="00CD6720"/>
    <w:rsid w:val="00CE04FC"/>
    <w:rsid w:val="00D04007"/>
    <w:rsid w:val="00DB4F79"/>
    <w:rsid w:val="00E00B0E"/>
    <w:rsid w:val="00E315A3"/>
    <w:rsid w:val="00E42D73"/>
    <w:rsid w:val="00E5014C"/>
    <w:rsid w:val="00E64138"/>
    <w:rsid w:val="00EB619A"/>
    <w:rsid w:val="00EF76FC"/>
    <w:rsid w:val="00F676E3"/>
    <w:rsid w:val="00FB44C6"/>
    <w:rsid w:val="00FC5E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D4F4CD"/>
  <w15:docId w15:val="{720018B0-741F-410C-A538-5FFB33684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A049B"/>
    <w:pPr>
      <w:keepNext/>
      <w:keepLines/>
      <w:spacing w:before="480" w:after="0"/>
      <w:contextualSpacing/>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E00B0E"/>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D04007"/>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B917D1"/>
    <w:pPr>
      <w:keepNext/>
      <w:keepLines/>
      <w:spacing w:before="200" w:after="0"/>
      <w:outlineLvl w:val="3"/>
    </w:pPr>
    <w:rPr>
      <w:rFonts w:asciiTheme="majorHAnsi" w:eastAsiaTheme="majorEastAsia" w:hAnsiTheme="majorHAnsi" w:cstheme="majorBidi"/>
      <w:bCs/>
      <w:i/>
    </w:rPr>
  </w:style>
  <w:style w:type="paragraph" w:styleId="Heading5">
    <w:name w:val="heading 5"/>
    <w:basedOn w:val="Normal"/>
    <w:next w:val="BodyText"/>
    <w:uiPriority w:val="9"/>
    <w:unhideWhenUsed/>
    <w:qFormat/>
    <w:rsid w:val="00B917D1"/>
    <w:pPr>
      <w:keepNext/>
      <w:keepLines/>
      <w:spacing w:before="200" w:after="0"/>
      <w:outlineLvl w:val="4"/>
    </w:pPr>
    <w:rPr>
      <w:rFonts w:asciiTheme="majorHAnsi" w:eastAsiaTheme="majorEastAsia" w:hAnsiTheme="majorHAnsi" w:cstheme="majorBid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70B1D"/>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FB44C6"/>
  </w:style>
  <w:style w:type="paragraph" w:customStyle="1" w:styleId="Compact">
    <w:name w:val="Compact"/>
    <w:basedOn w:val="BodyText"/>
    <w:qFormat/>
    <w:rsid w:val="00AF2530"/>
    <w:pPr>
      <w:spacing w:before="36" w:after="36"/>
    </w:pPr>
  </w:style>
  <w:style w:type="paragraph" w:styleId="Title">
    <w:name w:val="Title"/>
    <w:basedOn w:val="Normal"/>
    <w:next w:val="BodyText"/>
    <w:qFormat/>
    <w:rsid w:val="004640C0"/>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rsid w:val="004640C0"/>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EF76FC"/>
    <w:pPr>
      <w:keepNext/>
      <w:keepLines/>
      <w:spacing w:before="300" w:after="300" w:line="480" w:lineRule="auto"/>
    </w:pPr>
    <w:rPr>
      <w:rFonts w:ascii="Times New Roman" w:hAnsi="Times New Roman"/>
      <w:szCs w:val="20"/>
    </w:rPr>
  </w:style>
  <w:style w:type="paragraph" w:styleId="Bibliography">
    <w:name w:val="Bibliography"/>
    <w:basedOn w:val="Normal"/>
    <w:qFormat/>
    <w:rsid w:val="00EF76FC"/>
    <w:pPr>
      <w:spacing w:line="480" w:lineRule="auto"/>
      <w:ind w:left="720" w:hanging="720"/>
    </w:pPr>
    <w:rPr>
      <w:rFonts w:ascii="Calibri" w:hAnsi="Calibri"/>
      <w:sz w:val="22"/>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C15C41"/>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070B1D"/>
    <w:rPr>
      <w:rFonts w:ascii="Times New Roman" w:hAnsi="Times New Roman"/>
    </w:rPr>
  </w:style>
  <w:style w:type="paragraph" w:styleId="Header">
    <w:name w:val="header"/>
    <w:basedOn w:val="Normal"/>
    <w:link w:val="HeaderChar"/>
    <w:unhideWhenUsed/>
    <w:rsid w:val="000A049B"/>
    <w:pPr>
      <w:tabs>
        <w:tab w:val="center" w:pos="4680"/>
        <w:tab w:val="right" w:pos="9360"/>
      </w:tabs>
      <w:spacing w:after="0"/>
    </w:pPr>
  </w:style>
  <w:style w:type="character" w:customStyle="1" w:styleId="HeaderChar">
    <w:name w:val="Header Char"/>
    <w:basedOn w:val="DefaultParagraphFont"/>
    <w:link w:val="Header"/>
    <w:rsid w:val="000A049B"/>
  </w:style>
  <w:style w:type="paragraph" w:styleId="Footer">
    <w:name w:val="footer"/>
    <w:basedOn w:val="Normal"/>
    <w:link w:val="FooterChar"/>
    <w:uiPriority w:val="99"/>
    <w:unhideWhenUsed/>
    <w:rsid w:val="000A049B"/>
    <w:pPr>
      <w:tabs>
        <w:tab w:val="center" w:pos="4680"/>
        <w:tab w:val="right" w:pos="9360"/>
      </w:tabs>
      <w:spacing w:after="0"/>
    </w:pPr>
  </w:style>
  <w:style w:type="character" w:customStyle="1" w:styleId="FooterChar">
    <w:name w:val="Footer Char"/>
    <w:basedOn w:val="DefaultParagraphFont"/>
    <w:link w:val="Footer"/>
    <w:uiPriority w:val="99"/>
    <w:rsid w:val="000A049B"/>
  </w:style>
  <w:style w:type="character" w:styleId="LineNumber">
    <w:name w:val="line number"/>
    <w:basedOn w:val="DefaultParagraphFont"/>
    <w:semiHidden/>
    <w:unhideWhenUsed/>
    <w:rsid w:val="009821D1"/>
  </w:style>
  <w:style w:type="paragraph" w:styleId="TOC2">
    <w:name w:val="toc 2"/>
    <w:basedOn w:val="Normal"/>
    <w:next w:val="Normal"/>
    <w:autoRedefine/>
    <w:uiPriority w:val="39"/>
    <w:unhideWhenUsed/>
    <w:rsid w:val="00C15C41"/>
    <w:pPr>
      <w:spacing w:after="100"/>
      <w:ind w:left="240"/>
    </w:pPr>
  </w:style>
  <w:style w:type="paragraph" w:styleId="TOC1">
    <w:name w:val="toc 1"/>
    <w:basedOn w:val="Normal"/>
    <w:next w:val="Normal"/>
    <w:autoRedefine/>
    <w:uiPriority w:val="39"/>
    <w:unhideWhenUsed/>
    <w:rsid w:val="00C15C41"/>
    <w:pPr>
      <w:spacing w:after="100"/>
    </w:pPr>
  </w:style>
  <w:style w:type="table" w:styleId="TableGrid">
    <w:name w:val="Table Grid"/>
    <w:basedOn w:val="TableNormal"/>
    <w:rsid w:val="003A42B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rsid w:val="003A42B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rsid w:val="003A42BB"/>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rsid w:val="003A42B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semiHidden/>
    <w:unhideWhenUsed/>
    <w:rsid w:val="005D7201"/>
    <w:rPr>
      <w:sz w:val="16"/>
      <w:szCs w:val="16"/>
    </w:rPr>
  </w:style>
  <w:style w:type="paragraph" w:styleId="CommentText">
    <w:name w:val="annotation text"/>
    <w:basedOn w:val="Normal"/>
    <w:link w:val="CommentTextChar"/>
    <w:semiHidden/>
    <w:unhideWhenUsed/>
    <w:rsid w:val="005D7201"/>
    <w:rPr>
      <w:sz w:val="20"/>
      <w:szCs w:val="20"/>
    </w:rPr>
  </w:style>
  <w:style w:type="character" w:customStyle="1" w:styleId="CommentTextChar">
    <w:name w:val="Comment Text Char"/>
    <w:basedOn w:val="DefaultParagraphFont"/>
    <w:link w:val="CommentText"/>
    <w:semiHidden/>
    <w:rsid w:val="005D7201"/>
    <w:rPr>
      <w:sz w:val="20"/>
      <w:szCs w:val="20"/>
    </w:rPr>
  </w:style>
  <w:style w:type="paragraph" w:styleId="CommentSubject">
    <w:name w:val="annotation subject"/>
    <w:basedOn w:val="CommentText"/>
    <w:next w:val="CommentText"/>
    <w:link w:val="CommentSubjectChar"/>
    <w:semiHidden/>
    <w:unhideWhenUsed/>
    <w:rsid w:val="005D7201"/>
    <w:rPr>
      <w:b/>
      <w:bCs/>
    </w:rPr>
  </w:style>
  <w:style w:type="character" w:customStyle="1" w:styleId="CommentSubjectChar">
    <w:name w:val="Comment Subject Char"/>
    <w:basedOn w:val="CommentTextChar"/>
    <w:link w:val="CommentSubject"/>
    <w:semiHidden/>
    <w:rsid w:val="005D720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8/nature11148" TargetMode="External"/><Relationship Id="rId21" Type="http://schemas.openxmlformats.org/officeDocument/2006/relationships/hyperlink" Target="https://doi.org/10.1016/j.ecolind.2024.112407" TargetMode="External"/><Relationship Id="rId42" Type="http://schemas.openxmlformats.org/officeDocument/2006/relationships/hyperlink" Target="https://doi.org/10.1002/eap.1874" TargetMode="External"/><Relationship Id="rId47" Type="http://schemas.openxmlformats.org/officeDocument/2006/relationships/hyperlink" Target="https://rspatial.org/" TargetMode="External"/><Relationship Id="rId63" Type="http://schemas.openxmlformats.org/officeDocument/2006/relationships/hyperlink" Target="https://doi.org/10.1016/j.rse.2018.07.024" TargetMode="External"/><Relationship Id="rId68" Type="http://schemas.openxmlformats.org/officeDocument/2006/relationships/hyperlink" Target="https://doi.org/10.1002/eap.2603" TargetMode="External"/><Relationship Id="rId84" Type="http://schemas.openxmlformats.org/officeDocument/2006/relationships/hyperlink" Target="https://doi.org/10.1016/j.rse.2023.113918" TargetMode="External"/><Relationship Id="rId89" Type="http://schemas.openxmlformats.org/officeDocument/2006/relationships/hyperlink" Target="https://doi.org/10.1016/j.gecco.2021.e01718" TargetMode="External"/><Relationship Id="rId16" Type="http://schemas.openxmlformats.org/officeDocument/2006/relationships/image" Target="media/image5.png"/><Relationship Id="rId11" Type="http://schemas.openxmlformats.org/officeDocument/2006/relationships/hyperlink" Target="mailto:evanmuis@student.ubc.ca" TargetMode="External"/><Relationship Id="rId32" Type="http://schemas.openxmlformats.org/officeDocument/2006/relationships/hyperlink" Target="https://doi.org/10.1146/annurev.energy.28.050302.105532" TargetMode="External"/><Relationship Id="rId37" Type="http://schemas.openxmlformats.org/officeDocument/2006/relationships/hyperlink" Target="https://doi.org/10.1016/j.rse.2017.06.031" TargetMode="External"/><Relationship Id="rId53" Type="http://schemas.openxmlformats.org/officeDocument/2006/relationships/hyperlink" Target="https://doi.org/10.1093/pan/mpr013" TargetMode="External"/><Relationship Id="rId58" Type="http://schemas.openxmlformats.org/officeDocument/2006/relationships/hyperlink" Target="https://doi.org/10.1139/cjfr-2019-0422" TargetMode="External"/><Relationship Id="rId74" Type="http://schemas.openxmlformats.org/officeDocument/2006/relationships/hyperlink" Target="https://doi.org/10.32614/RJ-2018-009" TargetMode="External"/><Relationship Id="rId79" Type="http://schemas.openxmlformats.org/officeDocument/2006/relationships/hyperlink" Target="https://doi.org/10.1038/35002708" TargetMode="External"/><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hyperlink" Target="http://pubs.er.usgs.gov/publication/70005960" TargetMode="External"/><Relationship Id="rId95" Type="http://schemas.openxmlformats.org/officeDocument/2006/relationships/hyperlink" Target="https://doi.org/10.1016/j.rse.2011.10.028" TargetMode="External"/><Relationship Id="rId22" Type="http://schemas.openxmlformats.org/officeDocument/2006/relationships/hyperlink" Target="https://doi.org/10.1016/j.biocon.2014.05.007" TargetMode="External"/><Relationship Id="rId27" Type="http://schemas.openxmlformats.org/officeDocument/2006/relationships/hyperlink" Target="https://doi.org/10.1080/03071375.2014.950861" TargetMode="External"/><Relationship Id="rId43" Type="http://schemas.openxmlformats.org/officeDocument/2006/relationships/hyperlink" Target="https://doi.org/10.1016/j.rse.2014.11.005" TargetMode="External"/><Relationship Id="rId48" Type="http://schemas.openxmlformats.org/officeDocument/2006/relationships/hyperlink" Target="https://doi.org/10.1139/facets-2021-0063" TargetMode="External"/><Relationship Id="rId64" Type="http://schemas.openxmlformats.org/officeDocument/2006/relationships/hyperlink" Target="https://doi.org/10.1016/j.rse.2017.12.020" TargetMode="External"/><Relationship Id="rId69" Type="http://schemas.openxmlformats.org/officeDocument/2006/relationships/hyperlink" Target="https://doi.org/10.1007/BF02240252" TargetMode="External"/><Relationship Id="rId80" Type="http://schemas.openxmlformats.org/officeDocument/2006/relationships/hyperlink" Target="https://doi.org/10.1016/0378-1127(87)90100-9" TargetMode="External"/><Relationship Id="rId85" Type="http://schemas.openxmlformats.org/officeDocument/2006/relationships/hyperlink" Target="https://ui.adsabs.harvard.edu/abs/2022AGUFM.B15A..05R"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www.silvafennica.fi/article/446" TargetMode="External"/><Relationship Id="rId33" Type="http://schemas.openxmlformats.org/officeDocument/2006/relationships/hyperlink" Target="https://doi.org/10.1016/j.srs.2020.100002" TargetMode="External"/><Relationship Id="rId38" Type="http://schemas.openxmlformats.org/officeDocument/2006/relationships/hyperlink" Target="https://doi.org/10.1038/s41467-020-19493-3" TargetMode="External"/><Relationship Id="rId46" Type="http://schemas.openxmlformats.org/officeDocument/2006/relationships/hyperlink" Target="https://doi.org/10.21105/joss.05751" TargetMode="External"/><Relationship Id="rId59" Type="http://schemas.openxmlformats.org/officeDocument/2006/relationships/hyperlink" Target="https://doi.org/10.1016/j.foreco.2007.03.007" TargetMode="External"/><Relationship Id="rId67" Type="http://schemas.openxmlformats.org/officeDocument/2006/relationships/hyperlink" Target="https://doi.org/10.1016/j.rse.2014.06.005" TargetMode="External"/><Relationship Id="rId103" Type="http://schemas.microsoft.com/office/2011/relationships/people" Target="people.xml"/><Relationship Id="rId20" Type="http://schemas.openxmlformats.org/officeDocument/2006/relationships/hyperlink" Target="https://doi.org/10.2307/3802167" TargetMode="External"/><Relationship Id="rId41" Type="http://schemas.openxmlformats.org/officeDocument/2006/relationships/hyperlink" Target="https://doi.org/10.1111/conl.12448" TargetMode="External"/><Relationship Id="rId54" Type="http://schemas.openxmlformats.org/officeDocument/2006/relationships/hyperlink" Target="https://doi.org/10.1371/journal.pone.0008273" TargetMode="External"/><Relationship Id="rId62" Type="http://schemas.openxmlformats.org/officeDocument/2006/relationships/hyperlink" Target="https://doi.org/10.1016/j.ecolind.2021.107839" TargetMode="External"/><Relationship Id="rId70" Type="http://schemas.openxmlformats.org/officeDocument/2006/relationships/hyperlink" Target="https://doi.org/10.1016/j.rse.2019.111325" TargetMode="External"/><Relationship Id="rId75" Type="http://schemas.openxmlformats.org/officeDocument/2006/relationships/hyperlink" Target="https://doi.org/10.1201/9780429459016" TargetMode="External"/><Relationship Id="rId83" Type="http://schemas.openxmlformats.org/officeDocument/2006/relationships/hyperlink" Target="https://doi.org/10.1016/j.rse.2018.12.009" TargetMode="External"/><Relationship Id="rId88" Type="http://schemas.openxmlformats.org/officeDocument/2006/relationships/hyperlink" Target="https://doi.org/10.1038/s41559-021-01451-x" TargetMode="External"/><Relationship Id="rId91" Type="http://schemas.openxmlformats.org/officeDocument/2006/relationships/hyperlink" Target="https://doi.org/10.1126/science.aaa4984" TargetMode="External"/><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hyperlink" Target="https://doi.org/10.1016/j.isprsjprs.2022.11.011" TargetMode="External"/><Relationship Id="rId28" Type="http://schemas.openxmlformats.org/officeDocument/2006/relationships/hyperlink" Target="https://doi.org/10.1016/j.ecolind.2019.105567" TargetMode="External"/><Relationship Id="rId36" Type="http://schemas.openxmlformats.org/officeDocument/2006/relationships/hyperlink" Target="https://doi.org/10.1093/forestry/cpac055" TargetMode="External"/><Relationship Id="rId49" Type="http://schemas.openxmlformats.org/officeDocument/2006/relationships/hyperlink" Target="https://doi.org/10.5683/SP2/EVKAVL" TargetMode="External"/><Relationship Id="rId57" Type="http://schemas.openxmlformats.org/officeDocument/2006/relationships/hyperlink" Target="https://doi.org/10.1038/s41893-022-01020-5" TargetMode="External"/><Relationship Id="rId10" Type="http://schemas.microsoft.com/office/2018/08/relationships/commentsExtensible" Target="commentsExtensible.xml"/><Relationship Id="rId31" Type="http://schemas.openxmlformats.org/officeDocument/2006/relationships/hyperlink" Target="https://doi.org/10.22230/jem.2006v7n2a542" TargetMode="External"/><Relationship Id="rId44" Type="http://schemas.openxmlformats.org/officeDocument/2006/relationships/hyperlink" Target="https://doi.org/10.1080/17538947.2016.1187673" TargetMode="External"/><Relationship Id="rId52" Type="http://schemas.openxmlformats.org/officeDocument/2006/relationships/hyperlink" Target="https://doi.org/10.1109/IGARSS.1997.609169" TargetMode="External"/><Relationship Id="rId60" Type="http://schemas.openxmlformats.org/officeDocument/2006/relationships/hyperlink" Target="https://doi.org/10.2307/1932254" TargetMode="External"/><Relationship Id="rId65" Type="http://schemas.openxmlformats.org/officeDocument/2006/relationships/hyperlink" Target="https://doi.org/10.1016/j.tree.2014.11.006" TargetMode="External"/><Relationship Id="rId73" Type="http://schemas.openxmlformats.org/officeDocument/2006/relationships/hyperlink" Target="https://doi.org/10.3389/fenvs.2024.1333762" TargetMode="External"/><Relationship Id="rId78" Type="http://schemas.openxmlformats.org/officeDocument/2006/relationships/hyperlink" Target="https://doi.org/10.1016/j.tree.2005.05.011" TargetMode="External"/><Relationship Id="rId81" Type="http://schemas.openxmlformats.org/officeDocument/2006/relationships/hyperlink" Target="https://doi.org/10.1016/j.rse.2021.112510" TargetMode="External"/><Relationship Id="rId86" Type="http://schemas.openxmlformats.org/officeDocument/2006/relationships/hyperlink" Target="https://doi.org/10.1016/j.ufug.2018.03.004" TargetMode="External"/><Relationship Id="rId94" Type="http://schemas.openxmlformats.org/officeDocument/2006/relationships/hyperlink" Target="https://doi.org/10.1080/07038992.2014.945827" TargetMode="External"/><Relationship Id="rId99" Type="http://schemas.openxmlformats.org/officeDocument/2006/relationships/footer" Target="footer2.xml"/><Relationship Id="rId101" Type="http://schemas.openxmlformats.org/officeDocument/2006/relationships/footer" Target="footer3.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2.png"/><Relationship Id="rId18" Type="http://schemas.openxmlformats.org/officeDocument/2006/relationships/hyperlink" Target="https://ca.nfis.org/maps_eng.html" TargetMode="External"/><Relationship Id="rId39" Type="http://schemas.openxmlformats.org/officeDocument/2006/relationships/hyperlink" Target="https://doi.org/10.1038/s41597-019-0214-3" TargetMode="External"/><Relationship Id="rId34" Type="http://schemas.openxmlformats.org/officeDocument/2006/relationships/hyperlink" Target="https://doi.org/10.1109/IGARSS47720.2021.9553209" TargetMode="External"/><Relationship Id="rId50" Type="http://schemas.openxmlformats.org/officeDocument/2006/relationships/hyperlink" Target="https://doi.org/10.1890/130300" TargetMode="External"/><Relationship Id="rId55" Type="http://schemas.openxmlformats.org/officeDocument/2006/relationships/hyperlink" Target="https://rpkgs.datanovia.com/rstatix/" TargetMode="External"/><Relationship Id="rId76" Type="http://schemas.openxmlformats.org/officeDocument/2006/relationships/hyperlink" Target="https://doi.org/10.1126/science.1229931" TargetMode="External"/><Relationship Id="rId97" Type="http://schemas.openxmlformats.org/officeDocument/2006/relationships/header" Target="header2.xml"/><Relationship Id="rId104" Type="http://schemas.openxmlformats.org/officeDocument/2006/relationships/theme" Target="theme/theme1.xml"/><Relationship Id="rId7" Type="http://schemas.openxmlformats.org/officeDocument/2006/relationships/comments" Target="comments.xml"/><Relationship Id="rId71" Type="http://schemas.openxmlformats.org/officeDocument/2006/relationships/hyperlink" Target="https://doi.org/10.1016/j.biocon.2007.02.024" TargetMode="External"/><Relationship Id="rId92" Type="http://schemas.openxmlformats.org/officeDocument/2006/relationships/hyperlink" Target="https://doi.org/10.1002/ecs2.3390" TargetMode="External"/><Relationship Id="rId2" Type="http://schemas.openxmlformats.org/officeDocument/2006/relationships/styles" Target="styles.xml"/><Relationship Id="rId29" Type="http://schemas.openxmlformats.org/officeDocument/2006/relationships/hyperlink" Target="https://doi.org/10.1111/j.1365-2699.2008.02053.x" TargetMode="External"/><Relationship Id="rId24" Type="http://schemas.openxmlformats.org/officeDocument/2006/relationships/hyperlink" Target="https://doi.org/10.1038/s41586-024-07629-0" TargetMode="External"/><Relationship Id="rId40" Type="http://schemas.openxmlformats.org/officeDocument/2006/relationships/hyperlink" Target="https://doi.org/10.1038/s41559-020-1274-7" TargetMode="External"/><Relationship Id="rId45" Type="http://schemas.openxmlformats.org/officeDocument/2006/relationships/hyperlink" Target="https://doi.org/10.21105/joss.05751" TargetMode="External"/><Relationship Id="rId66" Type="http://schemas.openxmlformats.org/officeDocument/2006/relationships/hyperlink" Target="https://doi.org/10.1111/gcb.15383" TargetMode="External"/><Relationship Id="rId87" Type="http://schemas.openxmlformats.org/officeDocument/2006/relationships/hyperlink" Target="https://doi.org/10.1038/s41559-018-0551-1" TargetMode="External"/><Relationship Id="rId61" Type="http://schemas.openxmlformats.org/officeDocument/2006/relationships/hyperlink" Target="https://doi.org/10.1111/gcb.13645" TargetMode="External"/><Relationship Id="rId82" Type="http://schemas.openxmlformats.org/officeDocument/2006/relationships/hyperlink" Target="https://www.R-project.org/" TargetMode="External"/><Relationship Id="rId19" Type="http://schemas.openxmlformats.org/officeDocument/2006/relationships/hyperlink" Target="https://doi.org/10.1016/j.biocon.2011.11.029" TargetMode="External"/><Relationship Id="rId14" Type="http://schemas.openxmlformats.org/officeDocument/2006/relationships/image" Target="media/image3.png"/><Relationship Id="rId30" Type="http://schemas.openxmlformats.org/officeDocument/2006/relationships/hyperlink" Target="https://doi.org/10.1016/j.tree.2016.02.017" TargetMode="External"/><Relationship Id="rId35" Type="http://schemas.openxmlformats.org/officeDocument/2006/relationships/hyperlink" Target="https://doi.org/10.1002/ev.297" TargetMode="External"/><Relationship Id="rId56" Type="http://schemas.openxmlformats.org/officeDocument/2006/relationships/hyperlink" Target="https://doi.org/10.1111/ele.14521" TargetMode="External"/><Relationship Id="rId77" Type="http://schemas.openxmlformats.org/officeDocument/2006/relationships/hyperlink" Target="https://doi.org/10.1002/rse2.59" TargetMode="External"/><Relationship Id="rId100" Type="http://schemas.openxmlformats.org/officeDocument/2006/relationships/header" Target="header3.xml"/><Relationship Id="rId8" Type="http://schemas.microsoft.com/office/2011/relationships/commentsExtended" Target="commentsExtended.xml"/><Relationship Id="rId51" Type="http://schemas.openxmlformats.org/officeDocument/2006/relationships/hyperlink" Target="https://doi.org/10.1016/S0034-4257(02)00096-2" TargetMode="External"/><Relationship Id="rId72" Type="http://schemas.openxmlformats.org/officeDocument/2006/relationships/hyperlink" Target="https://doi.org/10.1111/j.1523-1739.1990.tb00309.x" TargetMode="External"/><Relationship Id="rId93" Type="http://schemas.openxmlformats.org/officeDocument/2006/relationships/hyperlink" Target="https://doi.org/10.1016/j.rse.2006.05.007" TargetMode="External"/><Relationship Id="rId9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37</Pages>
  <Words>9282</Words>
  <Characters>52910</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Cumulative and individual impacts of the human footprint on similarity to high ecological integrity reference states.</vt:lpstr>
    </vt:vector>
  </TitlesOfParts>
  <Company/>
  <LinksUpToDate>false</LinksUpToDate>
  <CharactersWithSpaces>62068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Cumulative and individual impacts of the human footprint on similarity to high ecological integrity reference states.</dc:title>
  <dc:creator>Evan Muise;Nicholas Coops;Txomin Hermosilla;Chris Mulverhill;Cole Burton;Stephen Ban</dc:creator>
  <cp:keywords>Protected areas, Coarsened exact matching, Reference states, Remote sensing, Ecosystem structure, Ecosystem function</cp:keywords>
  <cp:lastModifiedBy>Coops, Nicholas</cp:lastModifiedBy>
  <cp:revision>3</cp:revision>
  <dcterms:created xsi:type="dcterms:W3CDTF">2024-11-04T15:26:00Z</dcterms:created>
  <dcterms:modified xsi:type="dcterms:W3CDTF">2024-11-04T15:34:00Z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Natural forests with high ecological integrity have natural or near natural ecosystem structure, function, and composition, and are home to large amounts of terrestrial biodiversity and provide integral ecosystem services. Anthropogenic pressures such as climate change, overexploitation, and invasive species are leading to the degradation or loss of high integrity forests. Due to this, it is important to be able to locate and assess the quality of forests stands across wide swaths of land. Remote sensing is rapidly providing more and more data capable of making these assessments, such as wall to wall metrics of forest structure and productivity. In this paper, we demonstrate a method to assess similarity to known high quality reference states using coarsened exact matching and the sigma dissimilarity metric. Using this dissimilarity metric, we can assess how far, in structural and functional space, every forest stand across Vancouver Island is to a comparable forest found in the oldest and largest protected area on the island, Strathcona Provincial Park. We further assess how cumulative and individual anthropogenic pressures are influencing ecological dissimilarity. We found that cumulative anthropogenic pressures influence the vertical layering of forests (canopy height and structural complexity), but do not influence forest energy availability or energy seasonality. Further individual pressures increase dissimilarity for the majority of forest structural attributes, and population density reduces similarity to highly seasonal forests. Our results demonstrate that applying strict matching procedures and the sigma dissimilarity metric can be used to assess ecosystem similarity, which could be especially useful when working with the location of rare ecosystems under large amounts of anthropogenic pressure. Further, we demonstrate that vertical forest structural attributes strongly related to biodiversity via niche availability and resource partitioning are influenced negatively by anthropogenic pressures.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ontainer-title">
    <vt:lpwstr>Conservation Biology</vt:lpwstr>
  </property>
  <property fmtid="{D5CDD505-2E9C-101B-9397-08002B2CF9AE}" pid="11" name="csl">
    <vt:lpwstr>remote-sensing-of-environment.csl</vt:lpwstr>
  </property>
  <property fmtid="{D5CDD505-2E9C-101B-9397-08002B2CF9AE}" pid="12" name="date">
    <vt:lpwstr>2024-11-01</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journalname">
    <vt:lpwstr>Remote Sensing in Ecology and Conservation</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